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5F5F48" w14:textId="77777777" w:rsidR="004C7392" w:rsidRDefault="004C7392" w:rsidP="004C7392">
      <w:pPr>
        <w:pStyle w:val="Ttulo"/>
        <w:spacing w:after="200"/>
        <w:contextualSpacing w:val="0"/>
      </w:pPr>
      <w:bookmarkStart w:id="0" w:name="_1kp2udf9m8h9" w:colFirst="0" w:colLast="0"/>
      <w:bookmarkStart w:id="1" w:name="_4isfgmjybwak" w:colFirst="0" w:colLast="0"/>
      <w:bookmarkEnd w:id="0"/>
      <w:bookmarkEnd w:id="1"/>
      <w:r>
        <w:rPr>
          <w:rFonts w:ascii="Arial" w:eastAsia="Arial" w:hAnsi="Arial" w:cs="Arial"/>
        </w:rPr>
        <w:t>Unidade 1</w:t>
      </w:r>
    </w:p>
    <w:p w14:paraId="5C2B1025" w14:textId="25037F33" w:rsidR="00970C42" w:rsidRDefault="004C7392" w:rsidP="004C7392">
      <w:pPr>
        <w:pStyle w:val="Cabealho1"/>
        <w:numPr>
          <w:ilvl w:val="0"/>
          <w:numId w:val="0"/>
        </w:numPr>
        <w:rPr>
          <w:ins w:id="2" w:author="Willian" w:date="2016-11-04T19:28:00Z"/>
        </w:rPr>
      </w:pPr>
      <w:commentRangeStart w:id="3"/>
      <w:r>
        <w:t xml:space="preserve">Aula </w:t>
      </w:r>
      <w:commentRangeStart w:id="4"/>
      <w:r>
        <w:t>1</w:t>
      </w:r>
      <w:commentRangeEnd w:id="3"/>
      <w:r w:rsidR="004D1BCF">
        <w:rPr>
          <w:rStyle w:val="Refdecomentrio"/>
          <w:color w:val="000000"/>
        </w:rPr>
        <w:commentReference w:id="3"/>
      </w:r>
      <w:commentRangeEnd w:id="4"/>
    </w:p>
    <w:p w14:paraId="0630A51B" w14:textId="2DB6D359" w:rsidR="00970C42" w:rsidRDefault="00670AC4" w:rsidP="00970C42">
      <w:pPr>
        <w:rPr>
          <w:ins w:id="5" w:author="Willian" w:date="2016-11-04T19:28:00Z"/>
        </w:rPr>
      </w:pPr>
      <w:r>
        <w:rPr>
          <w:rStyle w:val="Refdecomentrio"/>
        </w:rPr>
        <w:commentReference w:id="4"/>
      </w:r>
      <w:ins w:id="6" w:author="Willian" w:date="2016-11-04T19:28:00Z">
        <w:r w:rsidR="00970C42">
          <w: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t>
        </w:r>
      </w:ins>
    </w:p>
    <w:p w14:paraId="12D71098" w14:textId="4B9818FD" w:rsidR="004C7392" w:rsidRDefault="004C7392" w:rsidP="00970C42">
      <w:pPr>
        <w:pPrChange w:id="7" w:author="Willian" w:date="2016-11-04T19:28:00Z">
          <w:pPr>
            <w:pStyle w:val="Cabealho1"/>
            <w:numPr>
              <w:numId w:val="0"/>
            </w:numPr>
            <w:ind w:left="0" w:firstLine="0"/>
          </w:pPr>
        </w:pPrChange>
      </w:pPr>
    </w:p>
    <w:p w14:paraId="5FA45CFA" w14:textId="77777777" w:rsidR="004C7392" w:rsidRDefault="004C7392" w:rsidP="004C7392">
      <w:pPr>
        <w:pStyle w:val="Ttulo1"/>
        <w:spacing w:line="276" w:lineRule="auto"/>
        <w:rPr>
          <w:rFonts w:ascii="Arial" w:hAnsi="Arial"/>
        </w:rPr>
      </w:pPr>
      <w:bookmarkStart w:id="8" w:name="_xutb1xorafhk" w:colFirst="0" w:colLast="0"/>
      <w:bookmarkEnd w:id="8"/>
      <w:r>
        <w:rPr>
          <w:rFonts w:ascii="Arial" w:hAnsi="Arial"/>
        </w:rPr>
        <w:t>Introdução</w:t>
      </w:r>
    </w:p>
    <w:p w14:paraId="3F8FC0C8" w14:textId="0E6BE489" w:rsidR="004C7392" w:rsidDel="00970C42" w:rsidRDefault="004C7392" w:rsidP="004C7392">
      <w:pPr>
        <w:rPr>
          <w:del w:id="9" w:author="Willian" w:date="2016-11-04T19:28:00Z"/>
        </w:rPr>
      </w:pPr>
      <w:del w:id="10" w:author="Willian" w:date="2016-11-04T19:28:00Z">
        <w:r w:rsidDel="00970C42">
          <w:delTex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delText>
        </w:r>
      </w:del>
    </w:p>
    <w:p w14:paraId="08E389F5" w14:textId="77777777" w:rsidR="004C7392" w:rsidRDefault="004C7392" w:rsidP="004C7392">
      <w:r>
        <w:t xml:space="preserve">Os computadores estão cada vez menores e portáteis e após a década de noventa, ele passou a caber no seu </w:t>
      </w:r>
      <w:proofErr w:type="gramStart"/>
      <w:r>
        <w:t>bolso  com</w:t>
      </w:r>
      <w:proofErr w:type="gramEnd"/>
      <w:r>
        <w:t xml:space="preserve"> a chegada dos primeiros smartphones.</w:t>
      </w:r>
    </w:p>
    <w:p w14:paraId="1C30328E" w14:textId="77777777" w:rsidR="004C7392" w:rsidRDefault="004C7392" w:rsidP="004C7392">
      <w:r>
        <w:t xml:space="preserve">Em 2007 foi lançado o primeiro smartphone equipado com </w:t>
      </w:r>
      <w:proofErr w:type="gramStart"/>
      <w:r>
        <w:t>os sistema</w:t>
      </w:r>
      <w:proofErr w:type="gramEnd"/>
      <w:r>
        <w:t xml:space="preserve"> iOS, o iPhone, e desde então o mercado mobile tem se voltado diretamente para ele, competindo apenas com o gigante Android. Hoje o sistema operacional Android tem predominância de mercado, instalado em aproximadamente 84% dos smartphones contra apenas 11% de smartphones equipados com iOS. Este número pode ser </w:t>
      </w:r>
      <w:proofErr w:type="gramStart"/>
      <w:r>
        <w:t>intimidador</w:t>
      </w:r>
      <w:proofErr w:type="gramEnd"/>
      <w:r>
        <w:t xml:space="preserve"> mas na prática é bem mais otimista para o iOS. Você entenderá o motivo no decorrer do curso.</w:t>
      </w:r>
    </w:p>
    <w:p w14:paraId="00102E0F" w14:textId="77777777" w:rsidR="004C7392" w:rsidRDefault="004C7392" w:rsidP="004C7392">
      <w:r>
        <w:t>Com o crescimento do mercado mobile, a evasão dos usuários de sistemas web e desktop tem aumentado, então você está no lugar certo na hora certa, pois não há momento melhor para começar a desenvolver para iOS como este.</w:t>
      </w:r>
    </w:p>
    <w:p w14:paraId="07C398F8" w14:textId="77777777" w:rsidR="004C7392" w:rsidRDefault="004C7392" w:rsidP="004C7392">
      <w:r>
        <w:t xml:space="preserve">Desenvolver para smartphone é similar a desenvolver para desktop, porém mais divertido. Se existem infinitas possibilidades de aplicações desktop e web, então existem o dobro para mobile. A vantagem principal é a própria mobilidade. Com aplicativos mobile, podemos criar aplicações com </w:t>
      </w:r>
      <w:proofErr w:type="spellStart"/>
      <w:r>
        <w:t>bluetooth</w:t>
      </w:r>
      <w:proofErr w:type="spellEnd"/>
      <w:r>
        <w:t xml:space="preserve">, GPS, </w:t>
      </w:r>
      <w:proofErr w:type="spellStart"/>
      <w:r>
        <w:t>Wi-fi</w:t>
      </w:r>
      <w:proofErr w:type="spellEnd"/>
      <w:r>
        <w:t>, câmera, sensores de movimento, sensores de luminosidade, microfone, sons e etc. Coisas estas que não são tão comuns em notebooks e desktops. É realmente uma infinidade de aplicações. Além disso, com uma ideia boa, quem sabe você não se torna um bilionário?</w:t>
      </w:r>
    </w:p>
    <w:p w14:paraId="75D01950" w14:textId="77777777" w:rsidR="004C7392" w:rsidRDefault="004C7392" w:rsidP="004C7392">
      <w:proofErr w:type="gramStart"/>
      <w:r>
        <w:t>Bem vindo</w:t>
      </w:r>
      <w:proofErr w:type="gramEnd"/>
      <w:r>
        <w:t xml:space="preserve"> ao curso de iOS 9!</w:t>
      </w:r>
    </w:p>
    <w:p w14:paraId="4B681AE6" w14:textId="77777777" w:rsidR="004C7392" w:rsidRDefault="004C7392" w:rsidP="004C7392"/>
    <w:p w14:paraId="73DCD586" w14:textId="77777777" w:rsidR="004C7392" w:rsidRDefault="004C7392" w:rsidP="004C7392">
      <w:pPr>
        <w:pStyle w:val="Ttulo2"/>
        <w:spacing w:line="276" w:lineRule="auto"/>
        <w:rPr>
          <w:rFonts w:ascii="Arial" w:hAnsi="Arial"/>
        </w:rPr>
      </w:pPr>
      <w:bookmarkStart w:id="11" w:name="_r2t3dl464hz" w:colFirst="0" w:colLast="0"/>
      <w:bookmarkEnd w:id="11"/>
      <w:r>
        <w:rPr>
          <w:rFonts w:ascii="Arial" w:hAnsi="Arial"/>
        </w:rPr>
        <w:t>Para quem é este livro</w:t>
      </w:r>
    </w:p>
    <w:p w14:paraId="79F86C10" w14:textId="77777777" w:rsidR="004C7392" w:rsidRDefault="004C7392" w:rsidP="004C7392">
      <w:r>
        <w:t xml:space="preserve">Este livro foi escrito para aqueles que desejam ser ótimos desenvolvedores de aplicativos usando a plataforma iOS 10. Se você está procurando um material que não só te introduz ao desenvolvimento de </w:t>
      </w:r>
      <w:proofErr w:type="spellStart"/>
      <w:proofErr w:type="gramStart"/>
      <w:r>
        <w:t>apps</w:t>
      </w:r>
      <w:proofErr w:type="spellEnd"/>
      <w:proofErr w:type="gramEnd"/>
      <w:r>
        <w:t xml:space="preserve"> mas também oferece teoria e exercícios práticos suficientes para te tornar um bom desenvolvedor mobile, este curso é o que você procura.</w:t>
      </w:r>
    </w:p>
    <w:p w14:paraId="4A56A1B7" w14:textId="77777777" w:rsidR="004C7392" w:rsidRDefault="004C7392" w:rsidP="004C7392">
      <w:r>
        <w:t xml:space="preserve">O curso de iOS, irá explicar ideias e conceitos gerais sobre desenvolvimento de aplicativos. Além disso, você poderá criar aplicativos incríveis usando a linguagem Swift, que é a linguagem utilizada para criação de </w:t>
      </w:r>
      <w:proofErr w:type="spellStart"/>
      <w:r>
        <w:t>apps</w:t>
      </w:r>
      <w:proofErr w:type="spellEnd"/>
      <w:r>
        <w:t xml:space="preserve"> em iOS 10. Com este curso você será um desenvolvedor de aplicativos iOS eficaz e preparado para o mercado de trabalho.</w:t>
      </w:r>
    </w:p>
    <w:p w14:paraId="7886C5B7" w14:textId="77777777" w:rsidR="004C7392" w:rsidRDefault="004C7392" w:rsidP="004C7392">
      <w:pPr>
        <w:pStyle w:val="Ttulo2"/>
        <w:spacing w:line="276" w:lineRule="auto"/>
        <w:rPr>
          <w:rFonts w:ascii="Arial" w:hAnsi="Arial"/>
        </w:rPr>
      </w:pPr>
      <w:bookmarkStart w:id="12" w:name="_51nnd81p7y5u" w:colFirst="0" w:colLast="0"/>
      <w:bookmarkEnd w:id="12"/>
      <w:commentRangeStart w:id="13"/>
      <w:commentRangeStart w:id="14"/>
      <w:r>
        <w:rPr>
          <w:rFonts w:ascii="Arial" w:hAnsi="Arial"/>
        </w:rPr>
        <w:lastRenderedPageBreak/>
        <w:t>Requisitos</w:t>
      </w:r>
      <w:commentRangeEnd w:id="13"/>
      <w:r w:rsidR="00D90672">
        <w:rPr>
          <w:rStyle w:val="Refdecomentrio"/>
          <w:color w:val="000000"/>
        </w:rPr>
        <w:commentReference w:id="13"/>
      </w:r>
      <w:commentRangeEnd w:id="14"/>
      <w:r w:rsidR="003D7311">
        <w:rPr>
          <w:rStyle w:val="Refdecomentrio"/>
          <w:color w:val="000000"/>
        </w:rPr>
        <w:commentReference w:id="14"/>
      </w:r>
    </w:p>
    <w:p w14:paraId="655BEE52" w14:textId="77777777" w:rsidR="004C7392" w:rsidRDefault="004C7392" w:rsidP="004C7392">
      <w:r>
        <w:t>Para começar a sua jornada como desenvolvedor iOS, você vai precisar de algumas coisas antes de iniciar</w:t>
      </w:r>
    </w:p>
    <w:p w14:paraId="12D2AEE9" w14:textId="77777777" w:rsidR="004C7392" w:rsidRDefault="004C7392" w:rsidP="004C7392">
      <w:pPr>
        <w:numPr>
          <w:ilvl w:val="0"/>
          <w:numId w:val="1"/>
        </w:numPr>
        <w:spacing w:line="276" w:lineRule="auto"/>
        <w:ind w:hanging="360"/>
        <w:contextualSpacing/>
      </w:pPr>
      <w:r>
        <w:rPr>
          <w:b/>
        </w:rPr>
        <w:t>Um computador Mac:</w:t>
      </w:r>
      <w:r>
        <w:t xml:space="preserve"> Um Mac é um requisito fundamental para o desenvolvimento de aplicativos em iOS. Além disso ele deve conter o sistema operacional OS X ou superior. Como o iOS é uma plataforma fechada da Apple, </w:t>
      </w:r>
      <w:proofErr w:type="spellStart"/>
      <w:r>
        <w:t>obiviamente</w:t>
      </w:r>
      <w:proofErr w:type="spellEnd"/>
      <w:r>
        <w:t xml:space="preserve"> ela optaria em limitar seu uso aos seus produtos, então você não conseguirá criar </w:t>
      </w:r>
      <w:proofErr w:type="spellStart"/>
      <w:r>
        <w:t>apps</w:t>
      </w:r>
      <w:proofErr w:type="spellEnd"/>
      <w:r>
        <w:t xml:space="preserve"> fora de um Mac. Se você é usuário de Windows, infelizmente não conseguirá produzir </w:t>
      </w:r>
      <w:proofErr w:type="spellStart"/>
      <w:r>
        <w:t>apps</w:t>
      </w:r>
      <w:proofErr w:type="spellEnd"/>
      <w:r>
        <w:t xml:space="preserve"> com iOS. Infelizmente no Brasil, os produtos da Apple são um pouco caros. </w:t>
      </w:r>
    </w:p>
    <w:p w14:paraId="378CE26F" w14:textId="66AA8D4F" w:rsidR="004C7392" w:rsidRDefault="004C7392" w:rsidP="004C7392">
      <w:pPr>
        <w:numPr>
          <w:ilvl w:val="0"/>
          <w:numId w:val="1"/>
        </w:numPr>
        <w:spacing w:line="276" w:lineRule="auto"/>
        <w:ind w:hanging="360"/>
        <w:contextualSpacing/>
        <w:rPr>
          <w:b/>
        </w:rPr>
      </w:pPr>
      <w:r>
        <w:rPr>
          <w:b/>
        </w:rPr>
        <w:t xml:space="preserve">Se cadastrar como desenvolvedor: </w:t>
      </w:r>
      <w:r>
        <w:t>Para publicar e executar seus aplicativos em um iPhone (</w:t>
      </w:r>
      <w:proofErr w:type="spellStart"/>
      <w:r>
        <w:t>iPad</w:t>
      </w:r>
      <w:proofErr w:type="spellEnd"/>
      <w:r>
        <w:t xml:space="preserve">, iPod </w:t>
      </w:r>
      <w:proofErr w:type="spellStart"/>
      <w:r>
        <w:t>Touch</w:t>
      </w:r>
      <w:proofErr w:type="spellEnd"/>
      <w:r>
        <w:t>, ou qualquer outro aparelho da Apple) você precisará de uma licença anual</w:t>
      </w:r>
      <w:r w:rsidR="00D90672">
        <w:t>, e será preciso verificar o valor, por exemplo no ano de 2016</w:t>
      </w:r>
      <w:r>
        <w:t xml:space="preserve">o valor </w:t>
      </w:r>
      <w:r w:rsidR="00D90672">
        <w:t xml:space="preserve">era de </w:t>
      </w:r>
      <w:r>
        <w:t>99 dólares</w:t>
      </w:r>
      <w:r w:rsidR="00D90672">
        <w:t xml:space="preserve">. </w:t>
      </w:r>
      <w:r>
        <w:t xml:space="preserve">Sem esta licença você poderá se registrar gratuitamente no site da Apple, mas poderá executar seus aplicativos apenas nos emuladores ou em versão teste (que possui poucos dias de validade) nos dispositivos Apple. </w:t>
      </w:r>
    </w:p>
    <w:p w14:paraId="32D7823C" w14:textId="37FBEF3C" w:rsidR="004C7392" w:rsidRDefault="004C7392" w:rsidP="004C7392">
      <w:pPr>
        <w:numPr>
          <w:ilvl w:val="0"/>
          <w:numId w:val="1"/>
        </w:numPr>
        <w:spacing w:line="276" w:lineRule="auto"/>
        <w:ind w:hanging="360"/>
        <w:contextualSpacing/>
        <w:rPr>
          <w:b/>
        </w:rPr>
      </w:pPr>
      <w:r>
        <w:rPr>
          <w:b/>
        </w:rPr>
        <w:t xml:space="preserve">Download do Xcode: </w:t>
      </w:r>
      <w:r>
        <w:t xml:space="preserve">Uma vez que você se registrou como desenvolvedor da Apple, você poderá baixar o </w:t>
      </w:r>
      <w:proofErr w:type="spellStart"/>
      <w:r>
        <w:t>Xcode</w:t>
      </w:r>
      <w:proofErr w:type="spellEnd"/>
      <w:r>
        <w:t xml:space="preserve"> pela </w:t>
      </w:r>
      <w:proofErr w:type="spellStart"/>
      <w:r>
        <w:t>AppStore</w:t>
      </w:r>
      <w:proofErr w:type="spellEnd"/>
      <w:r>
        <w:t xml:space="preserve">. O Xcode é a IDE para desenvolvimento iOS e você aprenderá mais sobre ela </w:t>
      </w:r>
      <w:r w:rsidR="00410FBF">
        <w:t>nas próximas aulas</w:t>
      </w:r>
      <w:r>
        <w:t>.</w:t>
      </w:r>
    </w:p>
    <w:p w14:paraId="10ABFD55" w14:textId="0FF92D2A" w:rsidR="004C7392" w:rsidRDefault="004C7392" w:rsidP="004C7392">
      <w:pPr>
        <w:numPr>
          <w:ilvl w:val="0"/>
          <w:numId w:val="1"/>
        </w:numPr>
        <w:spacing w:line="276" w:lineRule="auto"/>
        <w:ind w:hanging="360"/>
        <w:contextualSpacing/>
        <w:rPr>
          <w:b/>
        </w:rPr>
      </w:pPr>
      <w:r>
        <w:rPr>
          <w:b/>
        </w:rPr>
        <w:t xml:space="preserve">Conhecimento em </w:t>
      </w:r>
      <w:r w:rsidR="00D90672">
        <w:rPr>
          <w:b/>
        </w:rPr>
        <w:t>P</w:t>
      </w:r>
      <w:r>
        <w:rPr>
          <w:b/>
        </w:rPr>
        <w:t>OO:</w:t>
      </w:r>
      <w:r>
        <w:t xml:space="preserve"> A linguagem Swift, adotada pela Apple para desenvolvimento dos seus </w:t>
      </w:r>
      <w:proofErr w:type="spellStart"/>
      <w:r>
        <w:t>SOs</w:t>
      </w:r>
      <w:proofErr w:type="spellEnd"/>
      <w:r>
        <w:t>, é totalmente orientada a objetos e possui recursos modernos, em relação a outras linguagens encontradas hoje em dia. Ter conhecimento em POO irá te ajudar bastante neste curso. O módulo de POO deste curso</w:t>
      </w:r>
      <w:r w:rsidR="00D90672">
        <w:t>, que você realizou,</w:t>
      </w:r>
      <w:r>
        <w:t xml:space="preserve"> é mais do que o suficiente para você se dar bem neste módulo, de iOS.</w:t>
      </w:r>
    </w:p>
    <w:p w14:paraId="31226EEF" w14:textId="77777777" w:rsidR="004C7392" w:rsidRDefault="004C7392" w:rsidP="004C7392">
      <w:pPr>
        <w:numPr>
          <w:ilvl w:val="0"/>
          <w:numId w:val="1"/>
        </w:numPr>
        <w:spacing w:line="276" w:lineRule="auto"/>
        <w:ind w:hanging="360"/>
        <w:contextualSpacing/>
        <w:rPr>
          <w:b/>
        </w:rPr>
      </w:pPr>
      <w:r>
        <w:rPr>
          <w:b/>
        </w:rPr>
        <w:t xml:space="preserve">Foco e Força de vontade: </w:t>
      </w:r>
      <w:r>
        <w:t>No início poderá ser difícil fixar os conceitos. Nós iremos fazer você pensar diferente mostraremos a filosofia por traz do design mobile. Bastante conteúdo para um curso, mas ele será extremamente prazeroso e gratificante.</w:t>
      </w:r>
    </w:p>
    <w:p w14:paraId="1106A47D" w14:textId="77777777" w:rsidR="004C7392" w:rsidRDefault="004C7392" w:rsidP="004C7392">
      <w:pPr>
        <w:pStyle w:val="Ttulo2"/>
        <w:spacing w:line="276" w:lineRule="auto"/>
        <w:rPr>
          <w:rFonts w:ascii="Arial" w:hAnsi="Arial"/>
        </w:rPr>
      </w:pPr>
      <w:bookmarkStart w:id="15" w:name="_qmcpja3294p3" w:colFirst="0" w:colLast="0"/>
      <w:bookmarkEnd w:id="15"/>
      <w:r>
        <w:rPr>
          <w:rFonts w:ascii="Arial" w:hAnsi="Arial"/>
        </w:rPr>
        <w:t>História do iOS</w:t>
      </w:r>
    </w:p>
    <w:p w14:paraId="46E104D5" w14:textId="77777777" w:rsidR="004C7392" w:rsidRDefault="004C7392" w:rsidP="004C7392">
      <w:r>
        <w:t xml:space="preserve">O iPhone é um smartphone da empresa </w:t>
      </w:r>
      <w:r>
        <w:rPr>
          <w:b/>
        </w:rPr>
        <w:t>Apple</w:t>
      </w:r>
      <w:r>
        <w:t xml:space="preserve"> que popularizou o mundo dos telefones celulares inteligentes com a tecnologia </w:t>
      </w:r>
      <w:proofErr w:type="spellStart"/>
      <w:r>
        <w:rPr>
          <w:i/>
        </w:rPr>
        <w:t>touchscreen</w:t>
      </w:r>
      <w:proofErr w:type="spellEnd"/>
      <w:r>
        <w:t xml:space="preserve">, onde o mercado era dominado pelos telefones celulares simples. </w:t>
      </w:r>
    </w:p>
    <w:p w14:paraId="330AEA3B" w14:textId="77777777" w:rsidR="009D6FE6" w:rsidRDefault="004C7392" w:rsidP="00294F6F">
      <w:pPr>
        <w:keepNext/>
      </w:pPr>
      <w:r>
        <w:rPr>
          <w:noProof/>
        </w:rPr>
        <w:lastRenderedPageBreak/>
        <w:drawing>
          <wp:inline distT="114300" distB="114300" distL="114300" distR="114300" wp14:anchorId="4698E234" wp14:editId="722AADDE">
            <wp:extent cx="5731200" cy="4000500"/>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
                    <a:srcRect/>
                    <a:stretch>
                      <a:fillRect/>
                    </a:stretch>
                  </pic:blipFill>
                  <pic:spPr>
                    <a:xfrm>
                      <a:off x="0" y="0"/>
                      <a:ext cx="5731200" cy="4000500"/>
                    </a:xfrm>
                    <a:prstGeom prst="rect">
                      <a:avLst/>
                    </a:prstGeom>
                    <a:ln/>
                  </pic:spPr>
                </pic:pic>
              </a:graphicData>
            </a:graphic>
          </wp:inline>
        </w:drawing>
      </w:r>
    </w:p>
    <w:p w14:paraId="44C8A988" w14:textId="28C3AC25" w:rsidR="009D6FE6" w:rsidRDefault="009D6FE6" w:rsidP="00294F6F">
      <w:pPr>
        <w:pStyle w:val="Legenda"/>
        <w:jc w:val="center"/>
      </w:pPr>
      <w:r>
        <w:t xml:space="preserve">Figura </w:t>
      </w:r>
      <w:fldSimple w:instr=" SEQ Figura \* ARABIC ">
        <w:r w:rsidR="00057162">
          <w:rPr>
            <w:noProof/>
          </w:rPr>
          <w:t>1</w:t>
        </w:r>
      </w:fldSimple>
      <w:r>
        <w:t xml:space="preserve"> - </w:t>
      </w:r>
      <w:r w:rsidRPr="00FA62F4">
        <w:t>iPhone 2G, o primeiro iPhone lançado</w:t>
      </w:r>
    </w:p>
    <w:p w14:paraId="41834CC6" w14:textId="3BBF401A" w:rsidR="004C7392" w:rsidRDefault="004C7392" w:rsidP="004C7392">
      <w:r>
        <w:commentReference w:id="16"/>
      </w:r>
    </w:p>
    <w:p w14:paraId="5DACC74E" w14:textId="77777777" w:rsidR="004C7392" w:rsidRDefault="004C7392" w:rsidP="004C7392">
      <w:bookmarkStart w:id="17" w:name="_ba6o8hevasla" w:colFirst="0" w:colLast="0"/>
      <w:bookmarkEnd w:id="17"/>
      <w:r>
        <w:t xml:space="preserve">Os celulares simples realizavam tarefas como fazer ligações, enviar mensagens SMS e salvar contatos. Com o passar do tempo foram agregando cada vez mais funcionalidades, como gravar áudio e vídeo, ouvir música pelo rádio FM e até jogar alguns games. Antes de falar da história do </w:t>
      </w:r>
      <w:r>
        <w:rPr>
          <w:b/>
        </w:rPr>
        <w:t>iOS</w:t>
      </w:r>
      <w:r>
        <w:t>, sistema operacional do iPhone, vamos conhecer como era o mercado mobile antes do lançamento do primeiro iPhone.</w:t>
      </w:r>
    </w:p>
    <w:p w14:paraId="4866DE9E" w14:textId="77777777" w:rsidR="004C7392" w:rsidRDefault="004C7392" w:rsidP="004C7392"/>
    <w:p w14:paraId="2D7720BA" w14:textId="77777777" w:rsidR="004C7392" w:rsidRDefault="004C7392" w:rsidP="004C7392"/>
    <w:p w14:paraId="4E2F446E" w14:textId="77777777" w:rsidR="004C7392" w:rsidRDefault="004C7392" w:rsidP="004C7392">
      <w:pPr>
        <w:pStyle w:val="Ttulo3"/>
        <w:spacing w:line="276" w:lineRule="auto"/>
        <w:ind w:left="690"/>
        <w:rPr>
          <w:rFonts w:ascii="Arial" w:hAnsi="Arial"/>
        </w:rPr>
      </w:pPr>
      <w:bookmarkStart w:id="18" w:name="_myr8eq5w77ew" w:colFirst="0" w:colLast="0"/>
      <w:bookmarkEnd w:id="18"/>
      <w:r>
        <w:rPr>
          <w:rFonts w:ascii="Arial" w:hAnsi="Arial"/>
        </w:rPr>
        <w:t xml:space="preserve">O primeiro smartphone </w:t>
      </w:r>
      <w:proofErr w:type="spellStart"/>
      <w:r>
        <w:rPr>
          <w:rFonts w:ascii="Arial" w:hAnsi="Arial"/>
        </w:rPr>
        <w:t>touchscreen</w:t>
      </w:r>
      <w:proofErr w:type="spellEnd"/>
    </w:p>
    <w:p w14:paraId="06610708" w14:textId="77777777" w:rsidR="004C7392" w:rsidRDefault="004C7392" w:rsidP="004C7392">
      <w:r>
        <w:t xml:space="preserve">Muitos se enganam quando pensam que todos os smartphones são </w:t>
      </w:r>
      <w:proofErr w:type="spellStart"/>
      <w:r>
        <w:t>touchscreen</w:t>
      </w:r>
      <w:proofErr w:type="spellEnd"/>
      <w:r>
        <w:t xml:space="preserve"> (tela sensível ao toque). Erro maior ainda ao dizer que o iPhone foi o pioneiro </w:t>
      </w:r>
      <w:proofErr w:type="gramStart"/>
      <w:r>
        <w:t>neste tecnologia</w:t>
      </w:r>
      <w:proofErr w:type="gramEnd"/>
      <w:r>
        <w:t>.</w:t>
      </w:r>
    </w:p>
    <w:p w14:paraId="535773EE" w14:textId="77777777" w:rsidR="004C7392" w:rsidRDefault="004C7392" w:rsidP="004C7392">
      <w:r>
        <w:t xml:space="preserve">O termo smartphone, adaptando ao português, significa “telefone inteligente” e é um telefone móvel que combina recursos com </w:t>
      </w:r>
      <w:hyperlink r:id="rId8">
        <w:r>
          <w:t>computadores pessoais</w:t>
        </w:r>
      </w:hyperlink>
      <w:r>
        <w:t xml:space="preserve">, com funcionalidades avançadas que podem ser estendidas por meio de programas executados por seu sistema operacional (OS), chamados de aplicativos ou </w:t>
      </w:r>
      <w:proofErr w:type="spellStart"/>
      <w:r>
        <w:rPr>
          <w:b/>
        </w:rPr>
        <w:t>apps</w:t>
      </w:r>
      <w:proofErr w:type="spellEnd"/>
      <w:r>
        <w:t>. É uma junção de um PC (desktop) com um telefone móvel.</w:t>
      </w:r>
    </w:p>
    <w:p w14:paraId="5D0749E0" w14:textId="77777777" w:rsidR="004C7392" w:rsidRDefault="004C7392" w:rsidP="004C7392">
      <w:r>
        <w:t xml:space="preserve">Dependendo da sua idade, você não deve nem se lembrar da época em que os celulares eram controlados por teclados numéricos. Eles nem sempre foram com tela </w:t>
      </w:r>
      <w:proofErr w:type="spellStart"/>
      <w:r w:rsidRPr="00F716AB">
        <w:rPr>
          <w:i/>
        </w:rPr>
        <w:t>touch</w:t>
      </w:r>
      <w:proofErr w:type="spellEnd"/>
      <w:r>
        <w:t xml:space="preserve"> desde o seu início.</w:t>
      </w:r>
    </w:p>
    <w:p w14:paraId="7BA9FD19" w14:textId="77777777" w:rsidR="004C7392" w:rsidRDefault="004C7392" w:rsidP="004C7392">
      <w:r>
        <w:t xml:space="preserve">O primeiro celular a ganhar este tipo de tecnologia é o </w:t>
      </w:r>
      <w:r>
        <w:rPr>
          <w:b/>
        </w:rPr>
        <w:t>IBM Simon</w:t>
      </w:r>
      <w:r>
        <w:t xml:space="preserve">, que chegou as lojas em 1994. Ele possuía uma tela resistiva, monocromática de 4,5 polegadas, seu sistema operacional era baseado </w:t>
      </w:r>
      <w:r>
        <w:lastRenderedPageBreak/>
        <w:t xml:space="preserve">em DOS (aquele mesmo que deu origem ao </w:t>
      </w:r>
      <w:r>
        <w:rPr>
          <w:b/>
        </w:rPr>
        <w:t>Windows</w:t>
      </w:r>
      <w:r>
        <w:t>), mas ao invés de exibir uma linha de comando, mostrava uma interface dinâmica, baseada em atalhos.</w:t>
      </w:r>
    </w:p>
    <w:p w14:paraId="18E82233" w14:textId="77777777" w:rsidR="009D6FE6" w:rsidRDefault="004C7392" w:rsidP="00294F6F">
      <w:pPr>
        <w:keepNext/>
        <w:jc w:val="center"/>
      </w:pPr>
      <w:r>
        <w:rPr>
          <w:noProof/>
        </w:rPr>
        <w:drawing>
          <wp:inline distT="114300" distB="114300" distL="114300" distR="114300" wp14:anchorId="6A5D1AB4" wp14:editId="10D64B61">
            <wp:extent cx="5731200" cy="36449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1200" cy="3644900"/>
                    </a:xfrm>
                    <a:prstGeom prst="rect">
                      <a:avLst/>
                    </a:prstGeom>
                    <a:ln/>
                  </pic:spPr>
                </pic:pic>
              </a:graphicData>
            </a:graphic>
          </wp:inline>
        </w:drawing>
      </w:r>
    </w:p>
    <w:p w14:paraId="1C74B60D" w14:textId="37D830D1" w:rsidR="009D6FE6" w:rsidRDefault="009D6FE6" w:rsidP="00294F6F">
      <w:pPr>
        <w:pStyle w:val="Legenda"/>
        <w:jc w:val="center"/>
      </w:pPr>
      <w:r>
        <w:t xml:space="preserve">Figura </w:t>
      </w:r>
      <w:fldSimple w:instr=" SEQ Figura \* ARABIC ">
        <w:r w:rsidR="00057162">
          <w:rPr>
            <w:noProof/>
          </w:rPr>
          <w:t>2</w:t>
        </w:r>
      </w:fldSimple>
      <w:r>
        <w:t xml:space="preserve"> - </w:t>
      </w:r>
      <w:r w:rsidRPr="00BE2D56">
        <w:t>Imagens do IBM Simon</w:t>
      </w:r>
    </w:p>
    <w:p w14:paraId="435FA969" w14:textId="3D023641" w:rsidR="004C7392" w:rsidRDefault="004C7392" w:rsidP="004C7392">
      <w:pPr>
        <w:jc w:val="center"/>
      </w:pPr>
      <w:r>
        <w:commentReference w:id="19"/>
      </w:r>
    </w:p>
    <w:p w14:paraId="4CCA874B" w14:textId="77777777" w:rsidR="004C7392" w:rsidRDefault="004C7392" w:rsidP="004C7392">
      <w:bookmarkStart w:id="20" w:name="_5ccap2q49ft6" w:colFirst="0" w:colLast="0"/>
      <w:bookmarkEnd w:id="20"/>
      <w:r>
        <w:t>Apesar do termo “</w:t>
      </w:r>
      <w:r>
        <w:rPr>
          <w:i/>
        </w:rPr>
        <w:t xml:space="preserve">smartphone” </w:t>
      </w:r>
      <w:r>
        <w:t xml:space="preserve">ter surgido somente no ano de 1995, o IBM Simon foi considerado o primeiro celular deste segmento. Então coincidentemente ou não, ele foi o primeiro </w:t>
      </w:r>
      <w:r>
        <w:rPr>
          <w:i/>
        </w:rPr>
        <w:t xml:space="preserve">smartphone </w:t>
      </w:r>
      <w:r>
        <w:t xml:space="preserve">e primeiro telefone móvel com tela </w:t>
      </w:r>
      <w:proofErr w:type="spellStart"/>
      <w:r>
        <w:rPr>
          <w:i/>
        </w:rPr>
        <w:t>touch</w:t>
      </w:r>
      <w:proofErr w:type="spellEnd"/>
      <w:r>
        <w:rPr>
          <w:i/>
        </w:rPr>
        <w:t xml:space="preserve">, </w:t>
      </w:r>
      <w:r>
        <w:t xml:space="preserve">graças a junção das funcionalidades de PCs e telefones comuns. </w:t>
      </w:r>
    </w:p>
    <w:p w14:paraId="10B513DA" w14:textId="77777777" w:rsidR="004C7392" w:rsidRDefault="004C7392" w:rsidP="004C7392">
      <w:pPr>
        <w:pStyle w:val="Ttulo3"/>
        <w:spacing w:line="276" w:lineRule="auto"/>
        <w:ind w:left="690"/>
        <w:rPr>
          <w:rFonts w:ascii="Arial" w:hAnsi="Arial"/>
        </w:rPr>
      </w:pPr>
      <w:bookmarkStart w:id="21" w:name="_ua189epo882" w:colFirst="0" w:colLast="0"/>
      <w:bookmarkEnd w:id="21"/>
      <w:r>
        <w:rPr>
          <w:rFonts w:ascii="Arial" w:hAnsi="Arial"/>
        </w:rPr>
        <w:t xml:space="preserve">A poderosa Apple </w:t>
      </w:r>
      <w:proofErr w:type="spellStart"/>
      <w:r>
        <w:rPr>
          <w:rFonts w:ascii="Arial" w:hAnsi="Arial"/>
        </w:rPr>
        <w:t>Inc</w:t>
      </w:r>
      <w:proofErr w:type="spellEnd"/>
    </w:p>
    <w:p w14:paraId="0DC7503D" w14:textId="77777777" w:rsidR="004C7392" w:rsidRDefault="004C7392" w:rsidP="004C7392">
      <w:r>
        <w:t>Antes de falarmos do iOS, vamos falar um pouco da sua criadora, a Apple.</w:t>
      </w:r>
    </w:p>
    <w:p w14:paraId="325DF6EC" w14:textId="77777777" w:rsidR="004C7392" w:rsidRDefault="004C7392" w:rsidP="004C7392">
      <w:r>
        <w:t xml:space="preserve">A multinacional foi fundada em 1974 por </w:t>
      </w:r>
      <w:r>
        <w:rPr>
          <w:b/>
        </w:rPr>
        <w:t xml:space="preserve">Steve </w:t>
      </w:r>
      <w:proofErr w:type="spellStart"/>
      <w:r>
        <w:rPr>
          <w:b/>
        </w:rPr>
        <w:t>Wozniak</w:t>
      </w:r>
      <w:proofErr w:type="spellEnd"/>
      <w:r>
        <w:t xml:space="preserve"> e </w:t>
      </w:r>
      <w:r>
        <w:rPr>
          <w:b/>
        </w:rPr>
        <w:t>Steve Jobs</w:t>
      </w:r>
      <w:r>
        <w:t xml:space="preserve"> e agrada pela inovação e simplicidade. Apple é uma das maiores empresas que atuam no mercado de tecnologia, com destaque para smartphones, </w:t>
      </w:r>
      <w:proofErr w:type="spellStart"/>
      <w:r>
        <w:t>ultrabooks</w:t>
      </w:r>
      <w:proofErr w:type="spellEnd"/>
      <w:r>
        <w:t xml:space="preserve"> e </w:t>
      </w:r>
      <w:proofErr w:type="spellStart"/>
      <w:r>
        <w:t>tablets</w:t>
      </w:r>
      <w:proofErr w:type="spellEnd"/>
      <w:r>
        <w:t xml:space="preserve">. Entre os produtos da empresa destacam-se os famosos </w:t>
      </w:r>
      <w:r>
        <w:rPr>
          <w:b/>
        </w:rPr>
        <w:t>iPhone</w:t>
      </w:r>
      <w:r>
        <w:t xml:space="preserve">, </w:t>
      </w:r>
      <w:proofErr w:type="spellStart"/>
      <w:r>
        <w:rPr>
          <w:b/>
        </w:rPr>
        <w:t>iPad</w:t>
      </w:r>
      <w:proofErr w:type="spellEnd"/>
      <w:r>
        <w:t xml:space="preserve">, </w:t>
      </w:r>
      <w:r>
        <w:rPr>
          <w:b/>
        </w:rPr>
        <w:t>iPod,</w:t>
      </w:r>
      <w:r>
        <w:t xml:space="preserve"> </w:t>
      </w:r>
      <w:r w:rsidRPr="00F716AB">
        <w:rPr>
          <w:b/>
        </w:rPr>
        <w:t xml:space="preserve">MacBook, Apple TV e Apple </w:t>
      </w:r>
      <w:proofErr w:type="spellStart"/>
      <w:r w:rsidRPr="00F716AB">
        <w:rPr>
          <w:b/>
        </w:rPr>
        <w:t>Watch</w:t>
      </w:r>
      <w:proofErr w:type="spellEnd"/>
      <w:r>
        <w:t xml:space="preserve">. A Apple também atua no ramo de softwares, com o navegador Safari, o </w:t>
      </w:r>
      <w:proofErr w:type="spellStart"/>
      <w:r>
        <w:t>iTunes</w:t>
      </w:r>
      <w:proofErr w:type="spellEnd"/>
      <w:r>
        <w:t xml:space="preserve">, o </w:t>
      </w:r>
      <w:proofErr w:type="spellStart"/>
      <w:r>
        <w:t>quicktime</w:t>
      </w:r>
      <w:proofErr w:type="spellEnd"/>
      <w:r>
        <w:t xml:space="preserve"> e os sistemas operacionais e de pagamentos Mac OS, OS X e o iOS, Apple </w:t>
      </w:r>
      <w:proofErr w:type="spellStart"/>
      <w:r>
        <w:t>Pay</w:t>
      </w:r>
      <w:proofErr w:type="spellEnd"/>
      <w:r>
        <w:t xml:space="preserve"> Brasil, são alguns exemplos. Além, é claro, de acessórios como fones de ouvido e capinhas de celular. </w:t>
      </w:r>
    </w:p>
    <w:p w14:paraId="59D68F81" w14:textId="77777777" w:rsidR="004C7392" w:rsidRDefault="004C7392" w:rsidP="004C7392">
      <w:pPr>
        <w:pStyle w:val="Ttulo3"/>
        <w:spacing w:line="276" w:lineRule="auto"/>
        <w:ind w:left="690"/>
        <w:rPr>
          <w:rFonts w:ascii="Arial" w:hAnsi="Arial"/>
        </w:rPr>
      </w:pPr>
      <w:bookmarkStart w:id="22" w:name="_mft9wyhjshu7" w:colFirst="0" w:colLast="0"/>
      <w:bookmarkEnd w:id="22"/>
      <w:r>
        <w:rPr>
          <w:rFonts w:ascii="Arial" w:hAnsi="Arial"/>
        </w:rPr>
        <w:t>iPhone e iOS</w:t>
      </w:r>
    </w:p>
    <w:p w14:paraId="174C248D" w14:textId="77777777" w:rsidR="004C7392" w:rsidRDefault="004C7392" w:rsidP="004C7392">
      <w:r>
        <w:t xml:space="preserve">Como mencionado no tópico 1.3.2, o iPhone foi criado pela Apple e agora que já sabemos um pouco da criadora do iPhone, vamos conhecer seu histórico. </w:t>
      </w:r>
    </w:p>
    <w:p w14:paraId="5F230326" w14:textId="5FC60021" w:rsidR="004C7392" w:rsidRDefault="004C7392" w:rsidP="004C7392">
      <w:r>
        <w:rPr>
          <w:b/>
        </w:rPr>
        <w:t xml:space="preserve">2007 - </w:t>
      </w:r>
      <w:proofErr w:type="gramStart"/>
      <w:r>
        <w:rPr>
          <w:b/>
        </w:rPr>
        <w:t>iPhone</w:t>
      </w:r>
      <w:proofErr w:type="gramEnd"/>
      <w:r>
        <w:rPr>
          <w:b/>
        </w:rPr>
        <w:t xml:space="preserve"> 2G</w:t>
      </w:r>
      <w:r>
        <w:t xml:space="preserve">: O lendário </w:t>
      </w:r>
      <w:r>
        <w:rPr>
          <w:b/>
        </w:rPr>
        <w:t>Steve Jobs</w:t>
      </w:r>
      <w:r>
        <w:t xml:space="preserve">, então CEO da Apple, lança mais uma de suas inovações. Nomeado </w:t>
      </w:r>
      <w:r>
        <w:rPr>
          <w:b/>
        </w:rPr>
        <w:t>iPhone 2G</w:t>
      </w:r>
      <w:r w:rsidR="009D6FE6">
        <w:rPr>
          <w:b/>
        </w:rPr>
        <w:t xml:space="preserve"> </w:t>
      </w:r>
      <w:r w:rsidR="009D6FE6">
        <w:t>(Figura 1)</w:t>
      </w:r>
      <w:r>
        <w:t>, foi colocad</w:t>
      </w:r>
      <w:r w:rsidR="00D90672">
        <w:t>o</w:t>
      </w:r>
      <w:r>
        <w:t xml:space="preserve"> a venda </w:t>
      </w:r>
      <w:proofErr w:type="gramStart"/>
      <w:r>
        <w:t>em  29</w:t>
      </w:r>
      <w:proofErr w:type="gramEnd"/>
      <w:r>
        <w:t xml:space="preserve"> de junho de 2007, sendo alvo de desejo </w:t>
      </w:r>
      <w:r>
        <w:lastRenderedPageBreak/>
        <w:t xml:space="preserve">de muitas pessoas. O aparelho contava com tela de 3,5 polegadas e era revolucionário, pois podia se conectar a internet, porém sua conectividade era com as redes GPRS (2G) e EDGE (apelidada de 2,5 G). O aparelho foi fabricado em versões de 4, 8 e 16GB de </w:t>
      </w:r>
      <w:proofErr w:type="gramStart"/>
      <w:r>
        <w:t>armazenamento  e</w:t>
      </w:r>
      <w:proofErr w:type="gramEnd"/>
      <w:r>
        <w:t xml:space="preserve"> não chegou a ser vendido no Brasil. </w:t>
      </w:r>
    </w:p>
    <w:p w14:paraId="5D3C9F0C" w14:textId="3A493942" w:rsidR="004C7392" w:rsidRDefault="004C7392" w:rsidP="004C7392">
      <w:r>
        <w:t xml:space="preserve">Seu sistema operacional não tinha nome próprio, ou seja, ainda não era chamado iOS e era apenas visto como uma adaptação do OS X (sistema operacional nativo dos computadores Apple). </w:t>
      </w:r>
    </w:p>
    <w:p w14:paraId="79AE6BD1" w14:textId="096C0FBC" w:rsidR="004C7392" w:rsidRDefault="004C7392" w:rsidP="004C7392">
      <w:r>
        <w:t>No dia do seu lançamento, os consumidores lotaram as lojas da Apple e mais de 200 mil smartphones foram vendidos em um único dia. Em outubro do mesmo ano foi atingido 1 milhão de vendas.</w:t>
      </w:r>
    </w:p>
    <w:p w14:paraId="336B36AD" w14:textId="77777777" w:rsidR="004C7392" w:rsidRDefault="004C7392" w:rsidP="004C7392">
      <w:r>
        <w:t xml:space="preserve">Inicialmente o iPhone 2G rodava apenas aplicativos nativos, ou seja, você não conseguiria instalar aplicativos, nem </w:t>
      </w:r>
      <w:proofErr w:type="gramStart"/>
      <w:r>
        <w:t>desenvolvê-los</w:t>
      </w:r>
      <w:proofErr w:type="gramEnd"/>
      <w:r>
        <w:t>. Somente em outubro de 2007 a Apple liberou o desenvolvimento de aplicativos de terceiros.</w:t>
      </w:r>
    </w:p>
    <w:p w14:paraId="331D472B" w14:textId="57ECAA2E" w:rsidR="004C7392" w:rsidRDefault="004C7392" w:rsidP="004C7392">
      <w:r>
        <w:rPr>
          <w:b/>
        </w:rPr>
        <w:t xml:space="preserve">2008 - </w:t>
      </w:r>
      <w:proofErr w:type="gramStart"/>
      <w:r>
        <w:rPr>
          <w:b/>
        </w:rPr>
        <w:t>iPhone</w:t>
      </w:r>
      <w:proofErr w:type="gramEnd"/>
      <w:r>
        <w:rPr>
          <w:b/>
        </w:rPr>
        <w:t xml:space="preserve"> 3G:</w:t>
      </w:r>
      <w:r>
        <w:t xml:space="preserve"> Lançado em 9 de julho de 2008, o iPhone 3G trazia novidades como GPS, a Apple </w:t>
      </w:r>
      <w:proofErr w:type="spellStart"/>
      <w:r>
        <w:t>Store</w:t>
      </w:r>
      <w:proofErr w:type="spellEnd"/>
      <w:r>
        <w:t xml:space="preserve"> (loja que disponibiliza aplicativos de terceiros), jogos, acesso a internet via Wi-Fi e uma câmera de 2 megapixels </w:t>
      </w:r>
      <w:r w:rsidR="00D90672">
        <w:t xml:space="preserve">que </w:t>
      </w:r>
      <w:r>
        <w:t xml:space="preserve">naquela época era uma resolução </w:t>
      </w:r>
      <w:r w:rsidR="00D90672">
        <w:t>inovadora</w:t>
      </w:r>
      <w:r>
        <w:t>).</w:t>
      </w:r>
    </w:p>
    <w:p w14:paraId="71E27D8D" w14:textId="34616B75" w:rsidR="005229F8" w:rsidRDefault="004C7392" w:rsidP="00294F6F">
      <w:pPr>
        <w:keepNext/>
        <w:jc w:val="center"/>
      </w:pPr>
      <w:r>
        <w:rPr>
          <w:noProof/>
        </w:rPr>
        <w:drawing>
          <wp:inline distT="114300" distB="114300" distL="114300" distR="114300" wp14:anchorId="08166F81" wp14:editId="5FC0623B">
            <wp:extent cx="5731200" cy="3822700"/>
            <wp:effectExtent l="0" t="0" r="0" b="0"/>
            <wp:docPr id="3" name="image10.jpg" descr="001 - id40784_1.jpg"/>
            <wp:cNvGraphicFramePr/>
            <a:graphic xmlns:a="http://schemas.openxmlformats.org/drawingml/2006/main">
              <a:graphicData uri="http://schemas.openxmlformats.org/drawingml/2006/picture">
                <pic:pic xmlns:pic="http://schemas.openxmlformats.org/drawingml/2006/picture">
                  <pic:nvPicPr>
                    <pic:cNvPr id="0" name="image10.jpg" descr="001 - id40784_1.jpg"/>
                    <pic:cNvPicPr preferRelativeResize="0"/>
                  </pic:nvPicPr>
                  <pic:blipFill>
                    <a:blip r:embed="rId10"/>
                    <a:srcRect/>
                    <a:stretch>
                      <a:fillRect/>
                    </a:stretch>
                  </pic:blipFill>
                  <pic:spPr>
                    <a:xfrm>
                      <a:off x="0" y="0"/>
                      <a:ext cx="5731200" cy="3822700"/>
                    </a:xfrm>
                    <a:prstGeom prst="rect">
                      <a:avLst/>
                    </a:prstGeom>
                    <a:ln/>
                  </pic:spPr>
                </pic:pic>
              </a:graphicData>
            </a:graphic>
          </wp:inline>
        </w:drawing>
      </w:r>
    </w:p>
    <w:p w14:paraId="18F76FC1" w14:textId="0EBE72E1" w:rsidR="005229F8" w:rsidRDefault="005229F8" w:rsidP="00294F6F">
      <w:pPr>
        <w:pStyle w:val="Legenda"/>
        <w:jc w:val="center"/>
      </w:pPr>
      <w:r>
        <w:t xml:space="preserve">Figura </w:t>
      </w:r>
      <w:fldSimple w:instr=" SEQ Figura \* ARABIC ">
        <w:r w:rsidR="00057162">
          <w:rPr>
            <w:noProof/>
          </w:rPr>
          <w:t>3</w:t>
        </w:r>
      </w:fldSimple>
      <w:r>
        <w:t xml:space="preserve"> - Imagens do iPhone 3G</w:t>
      </w:r>
    </w:p>
    <w:p w14:paraId="053FF891" w14:textId="542A328F" w:rsidR="004C7392" w:rsidRDefault="004C7392" w:rsidP="004C7392">
      <w:r>
        <w:commentReference w:id="23"/>
      </w:r>
    </w:p>
    <w:p w14:paraId="022F9225" w14:textId="77777777" w:rsidR="004C7392" w:rsidRDefault="004C7392" w:rsidP="004C7392">
      <w:r>
        <w:t>Seu sistema operacional foi melhorado para a versão 2.0 e foi batizado como iOS. Como o sucesso continuou espantoso, as vendas cresceram e o aparelho começou a ser vendido oficialmente no Brasil.</w:t>
      </w:r>
    </w:p>
    <w:p w14:paraId="76064325" w14:textId="77777777" w:rsidR="004C7392" w:rsidRDefault="004C7392" w:rsidP="004C7392"/>
    <w:p w14:paraId="694ADB00" w14:textId="49F9746F" w:rsidR="004C7392" w:rsidRDefault="004C7392" w:rsidP="004C7392">
      <w:r>
        <w:rPr>
          <w:b/>
        </w:rPr>
        <w:lastRenderedPageBreak/>
        <w:t xml:space="preserve">2009 - </w:t>
      </w:r>
      <w:proofErr w:type="gramStart"/>
      <w:r>
        <w:rPr>
          <w:b/>
        </w:rPr>
        <w:t>iPhone</w:t>
      </w:r>
      <w:proofErr w:type="gramEnd"/>
      <w:r>
        <w:rPr>
          <w:b/>
        </w:rPr>
        <w:t xml:space="preserve"> 3GS</w:t>
      </w:r>
      <w:r>
        <w:t xml:space="preserve">: A versão 3.0 do iOS foi lançada em julho de 2009, com a chegada do iPhone 3GS. A versão 3GS </w:t>
      </w:r>
      <w:proofErr w:type="spellStart"/>
      <w:r>
        <w:t>possui</w:t>
      </w:r>
      <w:r w:rsidR="000C20E5">
        <w:t>a</w:t>
      </w:r>
      <w:proofErr w:type="spellEnd"/>
      <w:r>
        <w:t xml:space="preserve"> o mesmo design</w:t>
      </w:r>
      <w:r w:rsidR="00A922FE">
        <w:t xml:space="preserve"> (aparência)</w:t>
      </w:r>
      <w:r>
        <w:t xml:space="preserve"> </w:t>
      </w:r>
      <w:r w:rsidR="000C20E5">
        <w:t xml:space="preserve">do aparelho anterior, </w:t>
      </w:r>
      <w:r>
        <w:t xml:space="preserve">porém recebeu melhorias em seu hardware e software. Agora ele contava com uma câmera de 3 megapixels, bússola, comandos de voz, gravação e edição de vídeos no próprio </w:t>
      </w:r>
      <w:proofErr w:type="spellStart"/>
      <w:r>
        <w:t>device</w:t>
      </w:r>
      <w:proofErr w:type="spellEnd"/>
      <w:r w:rsidR="009D6FE6">
        <w:t xml:space="preserve"> (do inglês, dispositivo)</w:t>
      </w:r>
      <w:r>
        <w:t>, além de apresentar um hardware mais potente, que executava os aplicativos com mais eficiência.</w:t>
      </w:r>
    </w:p>
    <w:p w14:paraId="71199918" w14:textId="11CE462F" w:rsidR="009D6FE6" w:rsidRDefault="004C7392" w:rsidP="004C7392">
      <w:r>
        <w:rPr>
          <w:b/>
        </w:rPr>
        <w:t xml:space="preserve">2010 - </w:t>
      </w:r>
      <w:proofErr w:type="gramStart"/>
      <w:r>
        <w:rPr>
          <w:b/>
        </w:rPr>
        <w:t>iPhone</w:t>
      </w:r>
      <w:proofErr w:type="gramEnd"/>
      <w:r>
        <w:rPr>
          <w:b/>
        </w:rPr>
        <w:t xml:space="preserve"> 4: </w:t>
      </w:r>
      <w:r>
        <w:t>Agora com seu design totalmente reformulado e a versão 4 do iOS, a grande novidade do aparelho est</w:t>
      </w:r>
      <w:r w:rsidR="000C20E5">
        <w:t>ava</w:t>
      </w:r>
      <w:r>
        <w:t xml:space="preserve"> no processador A4, com frequência 1 GHz, com 512 MB de memória RAM, que permitia o uso de recursos multitarefa.</w:t>
      </w:r>
    </w:p>
    <w:p w14:paraId="77C089CE" w14:textId="494668FC" w:rsidR="004C7392" w:rsidRPr="00294F6F" w:rsidRDefault="009D6FE6" w:rsidP="00294F6F">
      <w:pPr>
        <w:ind w:left="709"/>
        <w:rPr>
          <w:color w:val="7030A0"/>
        </w:rPr>
      </w:pPr>
      <w:r w:rsidRPr="00294F6F">
        <w:rPr>
          <w:color w:val="7030A0"/>
        </w:rPr>
        <w:t>DICA:</w:t>
      </w:r>
      <w:r w:rsidR="00860215" w:rsidRPr="00294F6F">
        <w:rPr>
          <w:color w:val="7030A0"/>
        </w:rPr>
        <w:t xml:space="preserve"> Em computação, recursos multitarefa referem-se </w:t>
      </w:r>
      <w:proofErr w:type="gramStart"/>
      <w:r w:rsidR="00860215" w:rsidRPr="00294F6F">
        <w:rPr>
          <w:color w:val="7030A0"/>
        </w:rPr>
        <w:t>a</w:t>
      </w:r>
      <w:proofErr w:type="gramEnd"/>
      <w:r w:rsidR="00860215" w:rsidRPr="00294F6F">
        <w:rPr>
          <w:color w:val="7030A0"/>
        </w:rPr>
        <w:t xml:space="preserve"> capacidade do hardware de </w:t>
      </w:r>
      <w:proofErr w:type="spellStart"/>
      <w:r w:rsidR="00860215" w:rsidRPr="00294F6F">
        <w:rPr>
          <w:color w:val="7030A0"/>
        </w:rPr>
        <w:t>processessar</w:t>
      </w:r>
      <w:proofErr w:type="spellEnd"/>
      <w:r w:rsidR="00860215" w:rsidRPr="00294F6F">
        <w:rPr>
          <w:color w:val="7030A0"/>
        </w:rPr>
        <w:t xml:space="preserve"> várias tarefas simultaneamente. Em outras palavras, quando aplicado aos smartphones, temos dois ou mais aplicativos sendo executados ao mesmo tempo, e o usuário pode alternar entre eles, sem precisar inicializa-los.</w:t>
      </w:r>
    </w:p>
    <w:p w14:paraId="307398E0" w14:textId="6101EDEA" w:rsidR="004C7392" w:rsidRDefault="004C7392" w:rsidP="004C7392">
      <w:r>
        <w:t xml:space="preserve">Lançado juntamente com o iPhone 4, em junho de 2010, o iOS 4 contava com novidades, como criação de pastas para organização de </w:t>
      </w:r>
      <w:proofErr w:type="spellStart"/>
      <w:r>
        <w:t>apps</w:t>
      </w:r>
      <w:proofErr w:type="spellEnd"/>
      <w:r>
        <w:t xml:space="preserve">, roteamento </w:t>
      </w:r>
      <w:proofErr w:type="spellStart"/>
      <w:r>
        <w:t>Wi-fi</w:t>
      </w:r>
      <w:proofErr w:type="spellEnd"/>
      <w:r>
        <w:t xml:space="preserve">, corretor ortográfico e o </w:t>
      </w:r>
      <w:proofErr w:type="spellStart"/>
      <w:r>
        <w:t>FaceTime</w:t>
      </w:r>
      <w:proofErr w:type="spellEnd"/>
      <w:r w:rsidR="000C20E5">
        <w:t xml:space="preserve">, </w:t>
      </w:r>
      <w:r>
        <w:t>um aplicativo para chamadas de vídeo</w:t>
      </w:r>
      <w:r w:rsidR="000C20E5">
        <w:t>.</w:t>
      </w:r>
    </w:p>
    <w:p w14:paraId="649CC264" w14:textId="77777777" w:rsidR="003838B7" w:rsidRDefault="004C7392" w:rsidP="00294F6F">
      <w:pPr>
        <w:keepNext/>
        <w:rPr>
          <w:ins w:id="24" w:author="Willian" w:date="2016-11-02T14:27:00Z"/>
        </w:rPr>
      </w:pPr>
      <w:r>
        <w:rPr>
          <w:noProof/>
        </w:rPr>
        <w:lastRenderedPageBreak/>
        <w:drawing>
          <wp:inline distT="114300" distB="114300" distL="114300" distR="114300" wp14:anchorId="72855E60" wp14:editId="01828D21">
            <wp:extent cx="5731200" cy="5727700"/>
            <wp:effectExtent l="0" t="0" r="0" b="0"/>
            <wp:docPr id="5" name="image12.jpg" descr="002 - id93684_1.jpg"/>
            <wp:cNvGraphicFramePr/>
            <a:graphic xmlns:a="http://schemas.openxmlformats.org/drawingml/2006/main">
              <a:graphicData uri="http://schemas.openxmlformats.org/drawingml/2006/picture">
                <pic:pic xmlns:pic="http://schemas.openxmlformats.org/drawingml/2006/picture">
                  <pic:nvPicPr>
                    <pic:cNvPr id="0" name="image12.jpg" descr="002 - id93684_1.jpg"/>
                    <pic:cNvPicPr preferRelativeResize="0"/>
                  </pic:nvPicPr>
                  <pic:blipFill>
                    <a:blip r:embed="rId11"/>
                    <a:srcRect/>
                    <a:stretch>
                      <a:fillRect/>
                    </a:stretch>
                  </pic:blipFill>
                  <pic:spPr>
                    <a:xfrm>
                      <a:off x="0" y="0"/>
                      <a:ext cx="5731200" cy="5727700"/>
                    </a:xfrm>
                    <a:prstGeom prst="rect">
                      <a:avLst/>
                    </a:prstGeom>
                    <a:ln/>
                  </pic:spPr>
                </pic:pic>
              </a:graphicData>
            </a:graphic>
          </wp:inline>
        </w:drawing>
      </w:r>
    </w:p>
    <w:p w14:paraId="6C1BC025" w14:textId="274C6D7A" w:rsidR="003838B7" w:rsidRDefault="003838B7" w:rsidP="00294F6F">
      <w:pPr>
        <w:pStyle w:val="Legenda"/>
        <w:jc w:val="center"/>
      </w:pPr>
      <w:r>
        <w:t xml:space="preserve">Figura </w:t>
      </w:r>
      <w:fldSimple w:instr=" SEQ Figura \* ARABIC ">
        <w:r w:rsidR="00057162">
          <w:rPr>
            <w:noProof/>
          </w:rPr>
          <w:t>4</w:t>
        </w:r>
      </w:fldSimple>
      <w:r>
        <w:t xml:space="preserve"> - Fotos do iPhone 4</w:t>
      </w:r>
    </w:p>
    <w:p w14:paraId="5DBC98B9" w14:textId="5D7ECD74" w:rsidR="004C7392" w:rsidRDefault="004C7392" w:rsidP="004C7392">
      <w:r>
        <w:commentReference w:id="25"/>
      </w:r>
    </w:p>
    <w:p w14:paraId="273BD8C3" w14:textId="7B093D3D" w:rsidR="004C7392" w:rsidRDefault="004C7392" w:rsidP="004C7392">
      <w:r>
        <w:t>Uma falha no iOS 4 causou o escândalo na comunidade</w:t>
      </w:r>
      <w:r w:rsidR="000C20E5">
        <w:t xml:space="preserve"> Apple</w:t>
      </w:r>
      <w:r>
        <w:t xml:space="preserve">. Quando os usuários seguravam o iPhone 4, cobrindo determinada parte do aparelho, o sinal da operadora simplesmente caia. Uma atualização logo foi feita em julho de 2010 para </w:t>
      </w:r>
      <w:r w:rsidR="000C20E5">
        <w:t xml:space="preserve">solucionar </w:t>
      </w:r>
      <w:r>
        <w:t>o problema.</w:t>
      </w:r>
    </w:p>
    <w:p w14:paraId="3DF7655D" w14:textId="0503ECBC" w:rsidR="004C7392" w:rsidRDefault="004C7392" w:rsidP="004C7392">
      <w:r>
        <w:rPr>
          <w:b/>
        </w:rPr>
        <w:t xml:space="preserve">2011 - </w:t>
      </w:r>
      <w:proofErr w:type="gramStart"/>
      <w:r>
        <w:rPr>
          <w:b/>
        </w:rPr>
        <w:t>iPhone</w:t>
      </w:r>
      <w:proofErr w:type="gramEnd"/>
      <w:r>
        <w:rPr>
          <w:b/>
        </w:rPr>
        <w:t xml:space="preserve"> 4S: </w:t>
      </w:r>
      <w:r>
        <w:t>Como sempre, recebendo melhorias de câmera, processador e qualidade de imagem e vídeo, o iPhone 4S conta</w:t>
      </w:r>
      <w:r w:rsidR="000C20E5">
        <w:t>va</w:t>
      </w:r>
      <w:r>
        <w:t xml:space="preserve"> com o iOS 5 e uma grande novidade</w:t>
      </w:r>
      <w:r w:rsidR="000C20E5">
        <w:t>, a Siri</w:t>
      </w:r>
      <w:r>
        <w:t xml:space="preserve">. </w:t>
      </w:r>
      <w:r w:rsidR="00A922FE">
        <w:t xml:space="preserve">Seu design é idêntico ao iPhone 4 (Figura 4). </w:t>
      </w:r>
      <w:r>
        <w:t>Lançado em outubro de 2011, junto com o aparelho, o sistema operacional conta</w:t>
      </w:r>
      <w:r w:rsidR="000C20E5">
        <w:t>va</w:t>
      </w:r>
      <w:r>
        <w:t xml:space="preserve"> com a assistente virtual Siri, uma central de notificações, sincronização do </w:t>
      </w:r>
      <w:proofErr w:type="spellStart"/>
      <w:r>
        <w:t>iTunes</w:t>
      </w:r>
      <w:proofErr w:type="spellEnd"/>
      <w:r>
        <w:t xml:space="preserve"> via </w:t>
      </w:r>
      <w:proofErr w:type="spellStart"/>
      <w:r>
        <w:t>Wi-fi</w:t>
      </w:r>
      <w:proofErr w:type="spellEnd"/>
      <w:r>
        <w:t xml:space="preserve">, o surgimento da </w:t>
      </w:r>
      <w:proofErr w:type="spellStart"/>
      <w:r>
        <w:t>iCloud</w:t>
      </w:r>
      <w:proofErr w:type="spellEnd"/>
      <w:r>
        <w:t xml:space="preserve"> entre outras novidades.</w:t>
      </w:r>
    </w:p>
    <w:p w14:paraId="56F88749" w14:textId="77777777" w:rsidR="004C7392" w:rsidRDefault="004C7392" w:rsidP="004C7392">
      <w:pPr>
        <w:spacing w:after="0"/>
      </w:pPr>
    </w:p>
    <w:p w14:paraId="176AE7F2" w14:textId="6DF72650" w:rsidR="004C7392" w:rsidRDefault="004C7392" w:rsidP="004C7392">
      <w:r>
        <w:rPr>
          <w:b/>
        </w:rPr>
        <w:t xml:space="preserve">2012 - </w:t>
      </w:r>
      <w:proofErr w:type="gramStart"/>
      <w:r>
        <w:rPr>
          <w:b/>
        </w:rPr>
        <w:t>iPhone</w:t>
      </w:r>
      <w:proofErr w:type="gramEnd"/>
      <w:r>
        <w:rPr>
          <w:b/>
        </w:rPr>
        <w:t xml:space="preserve"> 5: </w:t>
      </w:r>
      <w:r>
        <w:t xml:space="preserve">O iPhone 5 foi lançado com diversas novidades. </w:t>
      </w:r>
      <w:r w:rsidR="000C20E5">
        <w:t xml:space="preserve">Apesar </w:t>
      </w:r>
      <w:r>
        <w:t xml:space="preserve">de seu design ser bem parecido com a versão anterior, o novo iPhone </w:t>
      </w:r>
      <w:r w:rsidR="000C20E5">
        <w:t>possuía</w:t>
      </w:r>
      <w:r>
        <w:t xml:space="preserve"> uma tela de 4 polegadas, meia polegada a mais do que seus antecessores. Além disso, o smartphone passou a suportar conectividade em 4G, </w:t>
      </w:r>
      <w:proofErr w:type="spellStart"/>
      <w:r>
        <w:lastRenderedPageBreak/>
        <w:t>mémoria</w:t>
      </w:r>
      <w:proofErr w:type="spellEnd"/>
      <w:r>
        <w:t xml:space="preserve"> RAM de 1GB e processador de dois núcleos. Além de possuir uma tela maior, o aparelho ficou mais leve, pesando apenas 112 gramas. Com esta versão veio o iOS 6.</w:t>
      </w:r>
    </w:p>
    <w:p w14:paraId="089485A6" w14:textId="77777777" w:rsidR="00A922FE" w:rsidRDefault="004C7392" w:rsidP="00294F6F">
      <w:pPr>
        <w:keepNext/>
        <w:jc w:val="center"/>
      </w:pPr>
      <w:r>
        <w:rPr>
          <w:noProof/>
        </w:rPr>
        <w:drawing>
          <wp:inline distT="114300" distB="114300" distL="114300" distR="114300" wp14:anchorId="086CCF08" wp14:editId="514F278B">
            <wp:extent cx="3810000" cy="3895725"/>
            <wp:effectExtent l="0" t="0" r="0" b="0"/>
            <wp:docPr id="8" name="image15.jpg" descr="003 - id93684_1.jpg"/>
            <wp:cNvGraphicFramePr/>
            <a:graphic xmlns:a="http://schemas.openxmlformats.org/drawingml/2006/main">
              <a:graphicData uri="http://schemas.openxmlformats.org/drawingml/2006/picture">
                <pic:pic xmlns:pic="http://schemas.openxmlformats.org/drawingml/2006/picture">
                  <pic:nvPicPr>
                    <pic:cNvPr id="0" name="image15.jpg" descr="003 - id93684_1.jpg"/>
                    <pic:cNvPicPr preferRelativeResize="0"/>
                  </pic:nvPicPr>
                  <pic:blipFill>
                    <a:blip r:embed="rId12"/>
                    <a:srcRect/>
                    <a:stretch>
                      <a:fillRect/>
                    </a:stretch>
                  </pic:blipFill>
                  <pic:spPr>
                    <a:xfrm>
                      <a:off x="0" y="0"/>
                      <a:ext cx="3810000" cy="3895725"/>
                    </a:xfrm>
                    <a:prstGeom prst="rect">
                      <a:avLst/>
                    </a:prstGeom>
                    <a:ln/>
                  </pic:spPr>
                </pic:pic>
              </a:graphicData>
            </a:graphic>
          </wp:inline>
        </w:drawing>
      </w:r>
    </w:p>
    <w:p w14:paraId="44D7F710" w14:textId="0476E518" w:rsidR="00A922FE" w:rsidRDefault="00A922FE" w:rsidP="00294F6F">
      <w:pPr>
        <w:pStyle w:val="Legenda"/>
        <w:jc w:val="center"/>
      </w:pPr>
      <w:r>
        <w:t xml:space="preserve">Figura </w:t>
      </w:r>
      <w:fldSimple w:instr=" SEQ Figura \* ARABIC ">
        <w:r w:rsidR="00057162">
          <w:rPr>
            <w:noProof/>
          </w:rPr>
          <w:t>5</w:t>
        </w:r>
      </w:fldSimple>
      <w:r>
        <w:t xml:space="preserve"> - Fotos do iPhone 5</w:t>
      </w:r>
    </w:p>
    <w:p w14:paraId="7B50DC05" w14:textId="390B7BAE" w:rsidR="004C7392" w:rsidRDefault="004C7392" w:rsidP="004C7392">
      <w:pPr>
        <w:jc w:val="center"/>
      </w:pPr>
      <w:r>
        <w:commentReference w:id="26"/>
      </w:r>
    </w:p>
    <w:p w14:paraId="681592FE" w14:textId="77777777" w:rsidR="004C7392" w:rsidRDefault="004C7392" w:rsidP="004C7392">
      <w:r>
        <w:t>Anunciado em setembro de 2012, o iPhone 5 foi um sucesso de vendas. No dia do seu lançamento foi vendido mais de 5 milhões de unidades somente nos EUA.</w:t>
      </w:r>
    </w:p>
    <w:p w14:paraId="1EB4F8C3" w14:textId="77777777" w:rsidR="004C7392" w:rsidRDefault="004C7392" w:rsidP="004C7392">
      <w:r>
        <w:rPr>
          <w:b/>
        </w:rPr>
        <w:t xml:space="preserve">2013 - </w:t>
      </w:r>
      <w:proofErr w:type="gramStart"/>
      <w:r>
        <w:rPr>
          <w:b/>
        </w:rPr>
        <w:t>iPhone</w:t>
      </w:r>
      <w:proofErr w:type="gramEnd"/>
      <w:r>
        <w:rPr>
          <w:b/>
        </w:rPr>
        <w:t xml:space="preserve"> 5S e iPhone 5C: </w:t>
      </w:r>
      <w:r>
        <w:t>Lançados em setembro de 2013, o iPhone finalmente começou a se ramificar em categorias. Além de cores novas, foi lançada uma versão de baixo custo.</w:t>
      </w:r>
    </w:p>
    <w:p w14:paraId="1FB80631" w14:textId="7BA5BF2D" w:rsidR="004C7392" w:rsidRDefault="004C7392" w:rsidP="004C7392">
      <w:r>
        <w:t>O iPhone 5S disponibiliza</w:t>
      </w:r>
      <w:r w:rsidR="000C20E5">
        <w:t>va</w:t>
      </w:r>
      <w:r>
        <w:t xml:space="preserve"> versões na cor dourado, prata e cinza espacial, enquanto que o iPhone 5C apresentava as cores branca, azul, verde, amarelo e rosa</w:t>
      </w:r>
      <w:r w:rsidR="000C20E5">
        <w:t xml:space="preserve">, sendo vendido como uma opção de menor custo do que as demais versões do </w:t>
      </w:r>
      <w:proofErr w:type="spellStart"/>
      <w:r w:rsidR="000C20E5">
        <w:t>Iphone</w:t>
      </w:r>
      <w:proofErr w:type="spellEnd"/>
      <w:r>
        <w:t>.</w:t>
      </w:r>
    </w:p>
    <w:p w14:paraId="71D245DD" w14:textId="1DE50DC2" w:rsidR="004C7392" w:rsidRDefault="004C7392" w:rsidP="004C7392">
      <w:r>
        <w:t>Como linha principal, o iPhone 5S vinha equipado com dispositivo de leitura biométrica, ou seja, o usuário poderia se autenticar via impressão digital. O aparelho dispunha também de um processador de 64-bit e o iOS 7.</w:t>
      </w:r>
    </w:p>
    <w:p w14:paraId="26C399A8" w14:textId="766A8183" w:rsidR="00F10DA4" w:rsidRDefault="000C20E5" w:rsidP="000C20E5">
      <w:r>
        <w:t xml:space="preserve">Como proposta de atingir classes mais baixas, a Apple lançou o </w:t>
      </w:r>
      <w:proofErr w:type="spellStart"/>
      <w:r>
        <w:t>Iphone</w:t>
      </w:r>
      <w:proofErr w:type="spellEnd"/>
      <w:r>
        <w:t xml:space="preserve"> 5C, suas configurações eram idênticas ao iPhone 5, mas seu acabamento era em plástico</w:t>
      </w:r>
      <w:r w:rsidR="00F10DA4">
        <w:t>.</w:t>
      </w:r>
    </w:p>
    <w:p w14:paraId="4A0D0D8F" w14:textId="1C44DEFC" w:rsidR="000C20E5" w:rsidRPr="00294F6F" w:rsidRDefault="00F10DA4" w:rsidP="00294F6F">
      <w:pPr>
        <w:ind w:left="567"/>
        <w:rPr>
          <w:color w:val="7030A0"/>
        </w:rPr>
      </w:pPr>
      <w:r w:rsidRPr="00294F6F">
        <w:rPr>
          <w:b/>
          <w:color w:val="7030A0"/>
        </w:rPr>
        <w:t>DICA</w:t>
      </w:r>
      <w:r w:rsidRPr="00294F6F">
        <w:rPr>
          <w:color w:val="7030A0"/>
        </w:rPr>
        <w:t xml:space="preserve">: O fato do iPhone 5C ter seu exterior predominantemente em plástico </w:t>
      </w:r>
      <w:r w:rsidR="000C20E5" w:rsidRPr="00294F6F">
        <w:rPr>
          <w:color w:val="7030A0"/>
        </w:rPr>
        <w:t>foi o fator</w:t>
      </w:r>
      <w:r w:rsidRPr="00294F6F">
        <w:rPr>
          <w:color w:val="7030A0"/>
        </w:rPr>
        <w:t xml:space="preserve"> principal para o barateamento de</w:t>
      </w:r>
      <w:r w:rsidR="000C20E5" w:rsidRPr="00294F6F">
        <w:rPr>
          <w:color w:val="7030A0"/>
        </w:rPr>
        <w:t xml:space="preserve"> seu preço.</w:t>
      </w:r>
      <w:r w:rsidRPr="00294F6F">
        <w:rPr>
          <w:color w:val="7030A0"/>
        </w:rPr>
        <w:t xml:space="preserve"> O hardware deste modelo tem algumas diferenças em relação ao iPhone 5, mas não refletiu </w:t>
      </w:r>
      <w:proofErr w:type="spellStart"/>
      <w:r w:rsidRPr="00294F6F">
        <w:rPr>
          <w:color w:val="7030A0"/>
        </w:rPr>
        <w:t>significamente</w:t>
      </w:r>
      <w:proofErr w:type="spellEnd"/>
      <w:r w:rsidRPr="00294F6F">
        <w:rPr>
          <w:color w:val="7030A0"/>
        </w:rPr>
        <w:t xml:space="preserve"> no seu preço. Uma confusão que é gerada é que os usuários dizem que o iPhone 5C é a versão de baixo custo do iPhone 5S, quando na verdade ele é a versão barateada do iPhone 5</w:t>
      </w:r>
      <w:r w:rsidR="00093DEE" w:rsidRPr="00294F6F">
        <w:rPr>
          <w:color w:val="7030A0"/>
        </w:rPr>
        <w:t>.</w:t>
      </w:r>
    </w:p>
    <w:p w14:paraId="71CE12C5" w14:textId="77777777" w:rsidR="000C20E5" w:rsidRDefault="000C20E5" w:rsidP="000C20E5">
      <w:r>
        <w:lastRenderedPageBreak/>
        <w:t>Com o lançamento do iPhone 5C, o iPhone 5 foi descontinuado devido a diversos problemas (apesar do estouro de vendas, muitos problemas eram encontrados pelos usuários).</w:t>
      </w:r>
    </w:p>
    <w:p w14:paraId="6E68EB05" w14:textId="77777777" w:rsidR="000C20E5" w:rsidRDefault="000C20E5" w:rsidP="004C7392"/>
    <w:p w14:paraId="4B4803FC" w14:textId="77777777" w:rsidR="006C3543" w:rsidRDefault="004C7392" w:rsidP="00294F6F">
      <w:pPr>
        <w:keepNext/>
        <w:jc w:val="center"/>
      </w:pPr>
      <w:r>
        <w:rPr>
          <w:noProof/>
        </w:rPr>
        <w:drawing>
          <wp:inline distT="114300" distB="114300" distL="114300" distR="114300" wp14:anchorId="64ACE955" wp14:editId="58803E57">
            <wp:extent cx="5731200" cy="5727700"/>
            <wp:effectExtent l="0" t="0" r="0" b="0"/>
            <wp:docPr id="2" name="image09.png" descr="004 - id93684_1.png"/>
            <wp:cNvGraphicFramePr/>
            <a:graphic xmlns:a="http://schemas.openxmlformats.org/drawingml/2006/main">
              <a:graphicData uri="http://schemas.openxmlformats.org/drawingml/2006/picture">
                <pic:pic xmlns:pic="http://schemas.openxmlformats.org/drawingml/2006/picture">
                  <pic:nvPicPr>
                    <pic:cNvPr id="0" name="image09.png" descr="004 - id93684_1.png"/>
                    <pic:cNvPicPr preferRelativeResize="0"/>
                  </pic:nvPicPr>
                  <pic:blipFill>
                    <a:blip r:embed="rId13"/>
                    <a:srcRect/>
                    <a:stretch>
                      <a:fillRect/>
                    </a:stretch>
                  </pic:blipFill>
                  <pic:spPr>
                    <a:xfrm>
                      <a:off x="0" y="0"/>
                      <a:ext cx="5731200" cy="5727700"/>
                    </a:xfrm>
                    <a:prstGeom prst="rect">
                      <a:avLst/>
                    </a:prstGeom>
                    <a:ln/>
                  </pic:spPr>
                </pic:pic>
              </a:graphicData>
            </a:graphic>
          </wp:inline>
        </w:drawing>
      </w:r>
    </w:p>
    <w:p w14:paraId="24CDA69A" w14:textId="5E51162B" w:rsidR="006C3543" w:rsidRDefault="006C3543" w:rsidP="00294F6F">
      <w:pPr>
        <w:pStyle w:val="Legenda"/>
        <w:jc w:val="center"/>
      </w:pPr>
      <w:r>
        <w:t xml:space="preserve">Figura </w:t>
      </w:r>
      <w:fldSimple w:instr=" SEQ Figura \* ARABIC ">
        <w:r w:rsidR="00057162">
          <w:rPr>
            <w:noProof/>
          </w:rPr>
          <w:t>6</w:t>
        </w:r>
      </w:fldSimple>
      <w:r>
        <w:t xml:space="preserve"> - Fotos dos modelos do iPhone 5C</w:t>
      </w:r>
    </w:p>
    <w:p w14:paraId="655B6E66" w14:textId="783CB065" w:rsidR="004C7392" w:rsidRDefault="004C7392" w:rsidP="004C7392">
      <w:pPr>
        <w:jc w:val="center"/>
      </w:pPr>
      <w:r>
        <w:commentReference w:id="27"/>
      </w:r>
    </w:p>
    <w:p w14:paraId="1E01A880" w14:textId="329FC4AA" w:rsidR="004C7392" w:rsidRDefault="004C7392" w:rsidP="004C7392">
      <w:r>
        <w:rPr>
          <w:b/>
        </w:rPr>
        <w:t xml:space="preserve">2014 - </w:t>
      </w:r>
      <w:proofErr w:type="gramStart"/>
      <w:r>
        <w:rPr>
          <w:b/>
        </w:rPr>
        <w:t>iPhone</w:t>
      </w:r>
      <w:proofErr w:type="gramEnd"/>
      <w:r>
        <w:rPr>
          <w:b/>
        </w:rPr>
        <w:t xml:space="preserve"> 6 e iPhone 6 Plus: </w:t>
      </w:r>
      <w:r>
        <w:t>Durante os até então 7 anos do iPhone surgiram diversas pequenas novidades, mas nada tão grande quanto o lançamento do primeiro iPhone</w:t>
      </w:r>
      <w:r w:rsidR="001E5568">
        <w:t xml:space="preserve"> (lançado em 2007)</w:t>
      </w:r>
      <w:r>
        <w:t xml:space="preserve">. A </w:t>
      </w:r>
      <w:r w:rsidR="00E61B9D">
        <w:t xml:space="preserve">Apple </w:t>
      </w:r>
      <w:r>
        <w:t>passou a ser acusada por seus usuários de ter parado no tempo. Além das reclamações de processamento e memória RAM, o principal desgosto dos usuários era o tamanho da tela.</w:t>
      </w:r>
    </w:p>
    <w:p w14:paraId="40A9F8BD" w14:textId="3BDD8FCF" w:rsidR="004C7392" w:rsidRDefault="00E61B9D" w:rsidP="004C7392">
      <w:r>
        <w:t xml:space="preserve">Steve </w:t>
      </w:r>
      <w:r w:rsidR="004C7392">
        <w:t xml:space="preserve">Jobs concebeu o iPhone em uma época em que a internet móvel estava se iniciando, e com o passar do tempo as pessoas ficaram cada vez mais integradas </w:t>
      </w:r>
      <w:proofErr w:type="gramStart"/>
      <w:r w:rsidR="004C7392">
        <w:t>no ambiente web</w:t>
      </w:r>
      <w:proofErr w:type="gramEnd"/>
      <w:r w:rsidR="004C7392">
        <w:t>, e a navegação pela internet passou a ser massacrante em smartphones com tela pequena. Já era época de inovar. Tim Cook</w:t>
      </w:r>
      <w:r>
        <w:t xml:space="preserve">, que havia </w:t>
      </w:r>
      <w:proofErr w:type="spellStart"/>
      <w:r>
        <w:t>asusmido</w:t>
      </w:r>
      <w:proofErr w:type="spellEnd"/>
      <w:r w:rsidR="004C7392">
        <w:t xml:space="preserve"> o posto de CEO da Apple após a morte prematura de Jobs (em 2011),</w:t>
      </w:r>
      <w:r>
        <w:t xml:space="preserve"> resolveu lançar</w:t>
      </w:r>
      <w:r w:rsidR="004C7392">
        <w:t xml:space="preserve"> em setembro de 2014 a linha dos </w:t>
      </w:r>
      <w:proofErr w:type="spellStart"/>
      <w:r w:rsidR="004C7392">
        <w:rPr>
          <w:b/>
        </w:rPr>
        <w:t>iPhones</w:t>
      </w:r>
      <w:proofErr w:type="spellEnd"/>
      <w:r w:rsidR="004C7392">
        <w:rPr>
          <w:b/>
        </w:rPr>
        <w:t xml:space="preserve"> 6</w:t>
      </w:r>
      <w:r w:rsidR="004C7392">
        <w:t>.</w:t>
      </w:r>
    </w:p>
    <w:p w14:paraId="79C396E8" w14:textId="77777777" w:rsidR="006F29EB" w:rsidRDefault="004C7392" w:rsidP="00294F6F">
      <w:pPr>
        <w:keepNext/>
        <w:jc w:val="center"/>
      </w:pPr>
      <w:r>
        <w:rPr>
          <w:noProof/>
        </w:rPr>
        <w:lastRenderedPageBreak/>
        <w:drawing>
          <wp:inline distT="114300" distB="114300" distL="114300" distR="114300" wp14:anchorId="4AE46EFD" wp14:editId="3882C284">
            <wp:extent cx="5162550" cy="75914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162550" cy="7591425"/>
                    </a:xfrm>
                    <a:prstGeom prst="rect">
                      <a:avLst/>
                    </a:prstGeom>
                    <a:ln/>
                  </pic:spPr>
                </pic:pic>
              </a:graphicData>
            </a:graphic>
          </wp:inline>
        </w:drawing>
      </w:r>
    </w:p>
    <w:p w14:paraId="5F7900C4" w14:textId="6ACBE4BB" w:rsidR="006F29EB" w:rsidRDefault="006F29EB" w:rsidP="00294F6F">
      <w:pPr>
        <w:pStyle w:val="Legenda"/>
        <w:jc w:val="center"/>
      </w:pPr>
      <w:r>
        <w:t xml:space="preserve">Figura </w:t>
      </w:r>
      <w:fldSimple w:instr=" SEQ Figura \* ARABIC ">
        <w:r w:rsidR="00057162">
          <w:rPr>
            <w:noProof/>
          </w:rPr>
          <w:t>7</w:t>
        </w:r>
      </w:fldSimple>
      <w:r>
        <w:t xml:space="preserve"> - Fotos do iPhone 6 (na esquerda) e iPhone 6 Plus (na direita)</w:t>
      </w:r>
    </w:p>
    <w:p w14:paraId="53B83404" w14:textId="2DFDB989" w:rsidR="004C7392" w:rsidRDefault="004C7392" w:rsidP="00294F6F">
      <w:pPr>
        <w:jc w:val="center"/>
      </w:pPr>
      <w:r>
        <w:commentReference w:id="28"/>
      </w:r>
    </w:p>
    <w:p w14:paraId="5CB0509F" w14:textId="17B7A704" w:rsidR="004C7392" w:rsidRDefault="004C7392" w:rsidP="004C7392">
      <w:r>
        <w:t>O iPhone 6 e o iPhone 6 Plus traziam</w:t>
      </w:r>
      <w:r>
        <w:rPr>
          <w:b/>
        </w:rPr>
        <w:t xml:space="preserve"> telas de 4,7 e 5,5 polegadas</w:t>
      </w:r>
      <w:r>
        <w:t xml:space="preserve">. Com os </w:t>
      </w:r>
      <w:proofErr w:type="spellStart"/>
      <w:r>
        <w:t>iPhones</w:t>
      </w:r>
      <w:proofErr w:type="spellEnd"/>
      <w:r>
        <w:t xml:space="preserve"> foi lançado o </w:t>
      </w:r>
      <w:r>
        <w:rPr>
          <w:b/>
        </w:rPr>
        <w:t>iOS 8</w:t>
      </w:r>
      <w:r>
        <w:t>, com diversas novidades.</w:t>
      </w:r>
    </w:p>
    <w:p w14:paraId="0E35A57F" w14:textId="59A17AB1" w:rsidR="004C7392" w:rsidRDefault="004C7392" w:rsidP="004C7392">
      <w:commentRangeStart w:id="29"/>
      <w:commentRangeStart w:id="30"/>
      <w:r>
        <w:rPr>
          <w:b/>
        </w:rPr>
        <w:lastRenderedPageBreak/>
        <w:t xml:space="preserve">2015 </w:t>
      </w:r>
      <w:commentRangeEnd w:id="29"/>
      <w:r w:rsidR="002A56EC">
        <w:rPr>
          <w:rStyle w:val="Refdecomentrio"/>
        </w:rPr>
        <w:commentReference w:id="29"/>
      </w:r>
      <w:commentRangeEnd w:id="30"/>
      <w:r w:rsidR="00000FFE">
        <w:rPr>
          <w:rStyle w:val="Refdecomentrio"/>
        </w:rPr>
        <w:commentReference w:id="30"/>
      </w:r>
      <w:r>
        <w:rPr>
          <w:b/>
        </w:rPr>
        <w:t xml:space="preserve">- iPhone 6s e iPhone 6s Plus: </w:t>
      </w:r>
      <w:r>
        <w:t>em 9 de setembro de 2015 foi anunciado o lançamento da linha “S” do iPhone 6 e 6 Plus.</w:t>
      </w:r>
      <w:r w:rsidR="006F29EB">
        <w:t xml:space="preserve"> </w:t>
      </w:r>
      <w:commentRangeStart w:id="31"/>
      <w:r w:rsidR="006F29EB">
        <w:t xml:space="preserve">Seguindo o padrão das versões “S”, o design destes novos modelos não mudou em relação aos modelos anteriores, pois as versões </w:t>
      </w:r>
      <w:r w:rsidR="006F29EB">
        <w:rPr>
          <w:b/>
        </w:rPr>
        <w:t>S</w:t>
      </w:r>
      <w:r w:rsidR="006F29EB">
        <w:t xml:space="preserve"> possuem apenas melhorias em hardware interno, e não mudanças visuais</w:t>
      </w:r>
      <w:commentRangeEnd w:id="31"/>
      <w:r w:rsidR="00000FFE">
        <w:rPr>
          <w:rStyle w:val="Refdecomentrio"/>
        </w:rPr>
        <w:commentReference w:id="31"/>
      </w:r>
      <w:r w:rsidR="006F29EB">
        <w:t>.</w:t>
      </w:r>
      <w:r>
        <w:t xml:space="preserve"> Melhorias de hardware e</w:t>
      </w:r>
      <w:r w:rsidR="00E61B9D">
        <w:t xml:space="preserve"> o</w:t>
      </w:r>
      <w:r>
        <w:t xml:space="preserve"> </w:t>
      </w:r>
      <w:r>
        <w:rPr>
          <w:b/>
        </w:rPr>
        <w:t>iOS 9</w:t>
      </w:r>
      <w:r>
        <w:t xml:space="preserve"> foram inseridos, mas a grande novidade foi a tecnologia </w:t>
      </w:r>
      <w:r>
        <w:rPr>
          <w:b/>
        </w:rPr>
        <w:t xml:space="preserve">3D </w:t>
      </w:r>
      <w:proofErr w:type="spellStart"/>
      <w:r>
        <w:rPr>
          <w:b/>
        </w:rPr>
        <w:t>Touch</w:t>
      </w:r>
      <w:proofErr w:type="spellEnd"/>
      <w:r>
        <w:t>, que usa o reconhecimento de pressão na tela para permitir que diferentes ações possam ser realizadas dependendo do nível de pressão do toque do usuário.</w:t>
      </w:r>
    </w:p>
    <w:p w14:paraId="3B1AA605" w14:textId="2DB1A6EB" w:rsidR="004C7392" w:rsidRDefault="004C7392" w:rsidP="004C7392">
      <w:r>
        <w:t xml:space="preserve">A câmera também melhorou, para não ficar atrás de seus concorrentes, o iPhone 6s e 6s Plus </w:t>
      </w:r>
      <w:r w:rsidR="00E61B9D">
        <w:t xml:space="preserve">vieram </w:t>
      </w:r>
      <w:r>
        <w:t xml:space="preserve">equipados com uma câmera de 12 megapixels </w:t>
      </w:r>
      <w:r w:rsidR="00E61B9D">
        <w:t>que</w:t>
      </w:r>
      <w:r>
        <w:t xml:space="preserve"> chega a gravar vídeos com resolução 4K.</w:t>
      </w:r>
      <w:r>
        <w:br/>
      </w:r>
    </w:p>
    <w:p w14:paraId="085FE017" w14:textId="06B93A2F" w:rsidR="004C7392" w:rsidRDefault="004C7392" w:rsidP="004C7392">
      <w:r>
        <w:rPr>
          <w:b/>
        </w:rPr>
        <w:t xml:space="preserve">2016 - </w:t>
      </w:r>
      <w:proofErr w:type="gramStart"/>
      <w:r>
        <w:rPr>
          <w:b/>
        </w:rPr>
        <w:t>iPhone</w:t>
      </w:r>
      <w:proofErr w:type="gramEnd"/>
      <w:r>
        <w:rPr>
          <w:b/>
        </w:rPr>
        <w:t xml:space="preserve"> SE: </w:t>
      </w:r>
      <w:r>
        <w:t xml:space="preserve">Pensando </w:t>
      </w:r>
      <w:r w:rsidR="002A56EC">
        <w:t>em atender a todos os clientes Apple, visto que alguns gostavam da tela maior e outros preferiam a tela menor, do aparelho,</w:t>
      </w:r>
      <w:r>
        <w:t xml:space="preserve"> em março de 2016 </w:t>
      </w:r>
      <w:r w:rsidR="002A56EC">
        <w:t xml:space="preserve">a Apple lança </w:t>
      </w:r>
      <w:r>
        <w:t>o iPhone SE.</w:t>
      </w:r>
    </w:p>
    <w:p w14:paraId="612496C3" w14:textId="77777777" w:rsidR="004C7392" w:rsidRDefault="004C7392" w:rsidP="004C7392">
      <w:r>
        <w:rPr>
          <w:noProof/>
        </w:rPr>
        <w:drawing>
          <wp:inline distT="114300" distB="114300" distL="114300" distR="114300" wp14:anchorId="0B6D1D4B" wp14:editId="740989D4">
            <wp:extent cx="5731200" cy="3009900"/>
            <wp:effectExtent l="0" t="0" r="0" b="0"/>
            <wp:docPr id="7" name="image14.jpg" descr="006 - id93684_1.jpeg"/>
            <wp:cNvGraphicFramePr/>
            <a:graphic xmlns:a="http://schemas.openxmlformats.org/drawingml/2006/main">
              <a:graphicData uri="http://schemas.openxmlformats.org/drawingml/2006/picture">
                <pic:pic xmlns:pic="http://schemas.openxmlformats.org/drawingml/2006/picture">
                  <pic:nvPicPr>
                    <pic:cNvPr id="0" name="image14.jpg" descr="006 - id93684_1.jpeg"/>
                    <pic:cNvPicPr preferRelativeResize="0"/>
                  </pic:nvPicPr>
                  <pic:blipFill>
                    <a:blip r:embed="rId15"/>
                    <a:srcRect/>
                    <a:stretch>
                      <a:fillRect/>
                    </a:stretch>
                  </pic:blipFill>
                  <pic:spPr>
                    <a:xfrm>
                      <a:off x="0" y="0"/>
                      <a:ext cx="5731200" cy="3009900"/>
                    </a:xfrm>
                    <a:prstGeom prst="rect">
                      <a:avLst/>
                    </a:prstGeom>
                    <a:ln/>
                  </pic:spPr>
                </pic:pic>
              </a:graphicData>
            </a:graphic>
          </wp:inline>
        </w:drawing>
      </w:r>
    </w:p>
    <w:p w14:paraId="53B8B0D2" w14:textId="77356D17" w:rsidR="004C7392" w:rsidRDefault="004C7392" w:rsidP="004C7392">
      <w:r>
        <w:t xml:space="preserve">Seu visual (incluindo o tamanho de tela de 4 polegadas) é o mesmo de um iPhone 5S, mas </w:t>
      </w:r>
      <w:r w:rsidR="002A56EC">
        <w:t>ele</w:t>
      </w:r>
      <w:r>
        <w:t xml:space="preserve"> pois possui </w:t>
      </w:r>
      <w:r w:rsidR="002A56EC">
        <w:t>as mesmas configurações de</w:t>
      </w:r>
      <w:r>
        <w:t xml:space="preserve"> um iPhone 6s</w:t>
      </w:r>
      <w:r w:rsidR="002A56EC">
        <w:t xml:space="preserve"> em termos de processamento</w:t>
      </w:r>
      <w:r>
        <w:t xml:space="preserve">. O iPhone SE é de fábrica equipado com o iOS 9 e não possui o recurso 3D </w:t>
      </w:r>
      <w:proofErr w:type="spellStart"/>
      <w:r>
        <w:t>Touch</w:t>
      </w:r>
      <w:proofErr w:type="spellEnd"/>
      <w:r>
        <w:t>.</w:t>
      </w:r>
    </w:p>
    <w:p w14:paraId="6F645D66" w14:textId="77777777" w:rsidR="004C7392" w:rsidRDefault="004C7392" w:rsidP="004C7392"/>
    <w:p w14:paraId="5996B4CC" w14:textId="77777777" w:rsidR="00920A1E" w:rsidRDefault="004C7392" w:rsidP="004C7392">
      <w:r>
        <w:rPr>
          <w:b/>
        </w:rPr>
        <w:t xml:space="preserve">2016 - </w:t>
      </w:r>
      <w:proofErr w:type="gramStart"/>
      <w:r>
        <w:rPr>
          <w:b/>
        </w:rPr>
        <w:t>iPhone</w:t>
      </w:r>
      <w:proofErr w:type="gramEnd"/>
      <w:r>
        <w:rPr>
          <w:b/>
        </w:rPr>
        <w:t xml:space="preserve"> 7 e iPhone 7 Plus</w:t>
      </w:r>
      <w:r w:rsidR="00355D6B">
        <w:rPr>
          <w:b/>
        </w:rPr>
        <w:t xml:space="preserve">: </w:t>
      </w:r>
      <w:r w:rsidR="00355D6B">
        <w:t>Lançado em 11 de novembro de 2016, os iPhone 7 e 7 Plus possuem grandes novidades em relação a tudo que já foi visto aqui.</w:t>
      </w:r>
    </w:p>
    <w:p w14:paraId="16884159" w14:textId="77777777" w:rsidR="00F94278" w:rsidRDefault="00920A1E" w:rsidP="00294F6F">
      <w:pPr>
        <w:keepNext/>
      </w:pPr>
      <w:r w:rsidRPr="00920A1E">
        <w:lastRenderedPageBreak/>
        <w:t xml:space="preserve"> </w:t>
      </w:r>
      <w:r w:rsidRPr="003F09EB">
        <w:rPr>
          <w:noProof/>
        </w:rPr>
        <w:drawing>
          <wp:inline distT="0" distB="0" distL="0" distR="0" wp14:anchorId="6D33AB69" wp14:editId="7243CD7B">
            <wp:extent cx="5651500" cy="5651500"/>
            <wp:effectExtent l="0" t="0" r="1270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1500" cy="5651500"/>
                    </a:xfrm>
                    <a:prstGeom prst="rect">
                      <a:avLst/>
                    </a:prstGeom>
                  </pic:spPr>
                </pic:pic>
              </a:graphicData>
            </a:graphic>
          </wp:inline>
        </w:drawing>
      </w:r>
    </w:p>
    <w:p w14:paraId="043FA996" w14:textId="3F66BBB1" w:rsidR="00F94278" w:rsidRDefault="00F94278" w:rsidP="00294F6F">
      <w:pPr>
        <w:pStyle w:val="Legenda"/>
        <w:jc w:val="center"/>
      </w:pPr>
      <w:r>
        <w:t xml:space="preserve">Figura </w:t>
      </w:r>
      <w:fldSimple w:instr=" SEQ Figura \* ARABIC ">
        <w:r w:rsidR="00057162">
          <w:rPr>
            <w:noProof/>
          </w:rPr>
          <w:t>8</w:t>
        </w:r>
      </w:fldSimple>
      <w:r>
        <w:t xml:space="preserve"> - Foto do iPhone 7</w:t>
      </w:r>
    </w:p>
    <w:p w14:paraId="46062ACF" w14:textId="0EC0D3C1" w:rsidR="00F94278" w:rsidRDefault="00F94278" w:rsidP="004C7392">
      <w:pPr>
        <w:rPr>
          <w:noProof/>
        </w:rPr>
      </w:pPr>
      <w:r w:rsidRPr="00F94278">
        <w:rPr>
          <w:noProof/>
        </w:rPr>
        <w:t xml:space="preserve"> </w:t>
      </w:r>
    </w:p>
    <w:p w14:paraId="4AD80BBF" w14:textId="77777777" w:rsidR="00F94278" w:rsidRDefault="00F94278" w:rsidP="00294F6F">
      <w:pPr>
        <w:keepNext/>
        <w:jc w:val="center"/>
      </w:pPr>
      <w:r w:rsidRPr="00F94278">
        <w:rPr>
          <w:noProof/>
        </w:rPr>
        <w:lastRenderedPageBreak/>
        <w:drawing>
          <wp:inline distT="0" distB="0" distL="0" distR="0" wp14:anchorId="57CEB538" wp14:editId="300B1CA2">
            <wp:extent cx="2032000" cy="4000500"/>
            <wp:effectExtent l="0" t="0" r="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000" cy="4000500"/>
                    </a:xfrm>
                    <a:prstGeom prst="rect">
                      <a:avLst/>
                    </a:prstGeom>
                  </pic:spPr>
                </pic:pic>
              </a:graphicData>
            </a:graphic>
          </wp:inline>
        </w:drawing>
      </w:r>
    </w:p>
    <w:p w14:paraId="78600E95" w14:textId="494D8524" w:rsidR="004C7392" w:rsidRDefault="00F94278" w:rsidP="00294F6F">
      <w:pPr>
        <w:pStyle w:val="Legenda"/>
        <w:jc w:val="center"/>
      </w:pPr>
      <w:r>
        <w:t xml:space="preserve">Figura </w:t>
      </w:r>
      <w:fldSimple w:instr=" SEQ Figura \* ARABIC ">
        <w:r w:rsidR="00057162">
          <w:rPr>
            <w:noProof/>
          </w:rPr>
          <w:t>9</w:t>
        </w:r>
      </w:fldSimple>
      <w:r>
        <w:t xml:space="preserve"> - Foto do iPhone 7 Plus</w:t>
      </w:r>
    </w:p>
    <w:p w14:paraId="65A1E0D8" w14:textId="77777777" w:rsidR="004853A3" w:rsidRDefault="00823CB6" w:rsidP="00294F6F">
      <w:pPr>
        <w:keepNext/>
        <w:jc w:val="center"/>
      </w:pPr>
      <w:r>
        <w:lastRenderedPageBreak/>
        <w:t xml:space="preserve">Agora o armazenamento inicial dos </w:t>
      </w:r>
      <w:proofErr w:type="spellStart"/>
      <w:r>
        <w:t>iPhones</w:t>
      </w:r>
      <w:proofErr w:type="spellEnd"/>
      <w:r>
        <w:t xml:space="preserve"> é de 32GB, tendo a opção de 128GB e 256GB. Novas cores também estão disponíveis. Além do dourado, </w:t>
      </w:r>
      <w:proofErr w:type="spellStart"/>
      <w:r>
        <w:t>silver</w:t>
      </w:r>
      <w:proofErr w:type="spellEnd"/>
      <w:r>
        <w:t xml:space="preserve">, </w:t>
      </w:r>
      <w:proofErr w:type="spellStart"/>
      <w:r>
        <w:t>rosê</w:t>
      </w:r>
      <w:proofErr w:type="spellEnd"/>
      <w:r>
        <w:t>, temos o preto fosco e o preto piano.</w:t>
      </w:r>
      <w:r w:rsidR="00920A1E" w:rsidRPr="00920A1E">
        <w:t xml:space="preserve"> </w:t>
      </w:r>
      <w:r w:rsidR="00920A1E" w:rsidRPr="003F09EB">
        <w:rPr>
          <w:noProof/>
        </w:rPr>
        <w:drawing>
          <wp:inline distT="0" distB="0" distL="0" distR="0" wp14:anchorId="48EA5A0E" wp14:editId="618DB28F">
            <wp:extent cx="3759200" cy="44450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9200" cy="4445000"/>
                    </a:xfrm>
                    <a:prstGeom prst="rect">
                      <a:avLst/>
                    </a:prstGeom>
                  </pic:spPr>
                </pic:pic>
              </a:graphicData>
            </a:graphic>
          </wp:inline>
        </w:drawing>
      </w:r>
    </w:p>
    <w:p w14:paraId="31A52F48" w14:textId="1AD02BBC" w:rsidR="003F09EB" w:rsidRDefault="004853A3" w:rsidP="00294F6F">
      <w:pPr>
        <w:pStyle w:val="Legenda"/>
        <w:jc w:val="center"/>
      </w:pPr>
      <w:r>
        <w:t xml:space="preserve">Figura </w:t>
      </w:r>
      <w:fldSimple w:instr=" SEQ Figura \* ARABIC ">
        <w:r w:rsidR="00057162">
          <w:rPr>
            <w:noProof/>
          </w:rPr>
          <w:t>10</w:t>
        </w:r>
      </w:fldSimple>
      <w:r>
        <w:t xml:space="preserve"> - Cores do iPhone 7</w:t>
      </w:r>
    </w:p>
    <w:p w14:paraId="58452D15" w14:textId="77777777" w:rsidR="00F94278" w:rsidRDefault="00F94278" w:rsidP="00294F6F">
      <w:pPr>
        <w:jc w:val="center"/>
      </w:pPr>
    </w:p>
    <w:p w14:paraId="75092E43" w14:textId="77777777" w:rsidR="004853A3" w:rsidRDefault="00920A1E" w:rsidP="00294F6F">
      <w:pPr>
        <w:keepNext/>
      </w:pPr>
      <w:r w:rsidRPr="00294F6F">
        <w:rPr>
          <w:b/>
          <w:noProof/>
        </w:rPr>
        <w:lastRenderedPageBreak/>
        <w:drawing>
          <wp:inline distT="0" distB="0" distL="0" distR="0" wp14:anchorId="2DC62AEF" wp14:editId="5EA17303">
            <wp:extent cx="5733415" cy="3692525"/>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692525"/>
                    </a:xfrm>
                    <a:prstGeom prst="rect">
                      <a:avLst/>
                    </a:prstGeom>
                  </pic:spPr>
                </pic:pic>
              </a:graphicData>
            </a:graphic>
          </wp:inline>
        </w:drawing>
      </w:r>
    </w:p>
    <w:p w14:paraId="14B04C0F" w14:textId="10BB4E85" w:rsidR="00920A1E" w:rsidRDefault="004853A3" w:rsidP="00294F6F">
      <w:pPr>
        <w:pStyle w:val="Legenda"/>
        <w:jc w:val="center"/>
      </w:pPr>
      <w:r>
        <w:t xml:space="preserve">Figura </w:t>
      </w:r>
      <w:fldSimple w:instr=" SEQ Figura \* ARABIC ">
        <w:r w:rsidR="00057162">
          <w:rPr>
            <w:noProof/>
          </w:rPr>
          <w:t>11</w:t>
        </w:r>
      </w:fldSimple>
      <w:r>
        <w:t xml:space="preserve"> - Cores do iPhone 7 Plus</w:t>
      </w:r>
    </w:p>
    <w:p w14:paraId="7DE901F0" w14:textId="507E0EF3" w:rsidR="00823CB6" w:rsidRDefault="00823CB6" w:rsidP="004C7392">
      <w:r>
        <w:t>Ambos possuem os mesmos tamanhos de tela (4,7 para iPhone 7 e 5,5 para iPhone 7 Plus)</w:t>
      </w:r>
      <w:r w:rsidR="00920A1E">
        <w:t xml:space="preserve">. Seu processador é o A10, que garante maior desempenho </w:t>
      </w:r>
      <w:r w:rsidR="00670AC4">
        <w:t xml:space="preserve">e </w:t>
      </w:r>
      <w:r w:rsidR="00920A1E">
        <w:t>melhorias em jogos.</w:t>
      </w:r>
    </w:p>
    <w:p w14:paraId="05BACD5D" w14:textId="241716CA" w:rsidR="00920A1E" w:rsidRDefault="00920A1E" w:rsidP="004C7392">
      <w:r>
        <w:t xml:space="preserve">Desta vez os aparelhos estão classificados como IP67 segundo a norma IEC 60529, que garante </w:t>
      </w:r>
      <w:r w:rsidR="00F94278">
        <w:t>resistência</w:t>
      </w:r>
      <w:r>
        <w:t xml:space="preserve"> a água, respingos e poeira.</w:t>
      </w:r>
    </w:p>
    <w:p w14:paraId="4FD9843E" w14:textId="3B3E6F46" w:rsidR="00920A1E" w:rsidRDefault="00920A1E" w:rsidP="004C7392">
      <w:r>
        <w:t xml:space="preserve">As câmeras continuam com 12 MP, porém no iPhone 7 Plus temos uma câmera extra com lentes grande-angula e teleobjetiva e zoom </w:t>
      </w:r>
      <w:r w:rsidR="00F94278">
        <w:t>ótico</w:t>
      </w:r>
      <w:r>
        <w:t xml:space="preserve"> de até duas vezes.</w:t>
      </w:r>
    </w:p>
    <w:p w14:paraId="181C6623" w14:textId="14184FCF" w:rsidR="004C7392" w:rsidRDefault="004C7392" w:rsidP="004C7392"/>
    <w:p w14:paraId="148717DF" w14:textId="77777777" w:rsidR="004C7392" w:rsidRDefault="004C7392" w:rsidP="004C7392">
      <w:pPr>
        <w:pStyle w:val="Ttulo3"/>
        <w:spacing w:line="276" w:lineRule="auto"/>
        <w:ind w:left="690"/>
        <w:rPr>
          <w:rFonts w:ascii="Arial" w:hAnsi="Arial"/>
        </w:rPr>
      </w:pPr>
      <w:bookmarkStart w:id="32" w:name="_ygeczlw0njgv" w:colFirst="0" w:colLast="0"/>
      <w:bookmarkEnd w:id="32"/>
      <w:r>
        <w:rPr>
          <w:rFonts w:ascii="Arial" w:hAnsi="Arial"/>
        </w:rPr>
        <w:t>Concorrentes (Google)</w:t>
      </w:r>
    </w:p>
    <w:p w14:paraId="1DAB809C" w14:textId="77777777" w:rsidR="004C7392" w:rsidRDefault="004C7392" w:rsidP="004C7392">
      <w:r>
        <w:t>Como dito na introdução, a plataforma que domina o mercado é o Android, estando presente em 84% dos smartphones contra 11% do iOS.</w:t>
      </w:r>
    </w:p>
    <w:p w14:paraId="577195CC" w14:textId="77777777" w:rsidR="004C7392" w:rsidRDefault="004C7392" w:rsidP="004C7392">
      <w:r>
        <w:t xml:space="preserve">O sistema operacional Android, desenvolvido pela Google, é de código aberto, ou seja, qualquer um pode criar sua versão e lançar um smartphone com sua própria versão Android. Isto facilitou realmente a propagação da plataforma, mas como qualquer um pode ter sua versão, podemos esperar aparelhos muito bons e até aparelhos de péssima qualidade, pois a Google não tem total controle sobre os fabricantes que fazem uso da plataforma. Resumindo, os 84% dos </w:t>
      </w:r>
      <w:proofErr w:type="spellStart"/>
      <w:r>
        <w:t>smatphones</w:t>
      </w:r>
      <w:proofErr w:type="spellEnd"/>
      <w:r>
        <w:t xml:space="preserve"> estão divididos entre os fabricantes e possuem qualidades diferentes.</w:t>
      </w:r>
    </w:p>
    <w:p w14:paraId="3B8C84A2" w14:textId="77777777" w:rsidR="004C7392" w:rsidRDefault="004C7392" w:rsidP="004C7392">
      <w:r>
        <w:t xml:space="preserve">Já o iOS, produzido pela Apple, opera somente nos sistemas operacionais da mesma, e este número é bem menor do que a gama que o Android atinge. Atualmente o iOS está presente nos </w:t>
      </w:r>
      <w:proofErr w:type="spellStart"/>
      <w:r>
        <w:t>iPhones</w:t>
      </w:r>
      <w:proofErr w:type="spellEnd"/>
      <w:r>
        <w:t xml:space="preserve">, iPod </w:t>
      </w:r>
      <w:proofErr w:type="spellStart"/>
      <w:r>
        <w:t>Touch</w:t>
      </w:r>
      <w:proofErr w:type="spellEnd"/>
      <w:r>
        <w:t xml:space="preserve">, </w:t>
      </w:r>
      <w:proofErr w:type="spellStart"/>
      <w:r>
        <w:t>iPads</w:t>
      </w:r>
      <w:proofErr w:type="spellEnd"/>
      <w:r>
        <w:t xml:space="preserve">. Existem derivados do iOS que operam nos sistemas embarcados </w:t>
      </w:r>
      <w:proofErr w:type="spellStart"/>
      <w:r>
        <w:t>watchOS</w:t>
      </w:r>
      <w:proofErr w:type="spellEnd"/>
      <w:r>
        <w:t xml:space="preserve"> e </w:t>
      </w:r>
      <w:proofErr w:type="spellStart"/>
      <w:r>
        <w:t>tvOS</w:t>
      </w:r>
      <w:proofErr w:type="spellEnd"/>
      <w:r>
        <w:t>, mas não são mais considerados iOS</w:t>
      </w:r>
    </w:p>
    <w:p w14:paraId="18C9064F" w14:textId="77777777" w:rsidR="004C7392" w:rsidRDefault="004C7392" w:rsidP="004C7392">
      <w:r>
        <w:lastRenderedPageBreak/>
        <w:t xml:space="preserve">Analisando por este ponto de vista, a Apple é detentora de todos os lucros que o iOS pode dar, além disso, por possuir um conjunto de aparelhos pequeno, é mais fácil para o desenvolvedor otimizar seu aplicativo, sendo assim, </w:t>
      </w:r>
      <w:proofErr w:type="gramStart"/>
      <w:r>
        <w:t>os aplicativos tem</w:t>
      </w:r>
      <w:proofErr w:type="gramEnd"/>
      <w:r>
        <w:t xml:space="preserve"> qualidade superior e mais garantida do que o Android.</w:t>
      </w:r>
    </w:p>
    <w:p w14:paraId="7303B4CD" w14:textId="16046CC7" w:rsidR="004C7392" w:rsidRDefault="004C7392" w:rsidP="004C7392">
      <w:r>
        <w:t xml:space="preserve">Do ponto de vista do desenvolvedor, é mais vantajoso que se especialize na plataforma iOS do que Android. Seria ótimo se aprendêssemos as duas, pois são raras as vezes que encontramos aplicativos exclusivos de uma das duas plataformas. Como a mão de obra para desenvolvimento iOS é mais escassa, devido ao alto investimento que o desenvolvedor deve </w:t>
      </w:r>
      <w:r w:rsidR="00B328FE">
        <w:t xml:space="preserve">realizar </w:t>
      </w:r>
      <w:r>
        <w:t>para isto, ela é mais valorizada em relação ao Android, que é totalmente de graça. Já que você passou pelo curso de desenvolvimento Android, ao término deste (iOS) você será um desenvolvedor mobile completo.</w:t>
      </w:r>
    </w:p>
    <w:p w14:paraId="703C0DD6" w14:textId="77777777" w:rsidR="004C7392" w:rsidRDefault="004C7392" w:rsidP="004C7392">
      <w:r>
        <w:t>Quem é melhor? Android ou iOS? Você vai presenciar muito esta discussão, e uma coisa é certa, ela nunca terá uma resposta.</w:t>
      </w:r>
    </w:p>
    <w:p w14:paraId="4AEBC433" w14:textId="77777777" w:rsidR="004C7392" w:rsidRDefault="004C7392" w:rsidP="004C7392">
      <w:r>
        <w:t xml:space="preserve">Tanto Android quanto iOS tem seus defeitos e qualidades, enquanto o iOS é ótimo em performance, aparência, e segurança, o Android vence na flexibilidade, facilidade e rapidez de desenvolvimento pelo seu código aberto. Por outro lado, produtos com iOS possuem o </w:t>
      </w:r>
      <w:proofErr w:type="gramStart"/>
      <w:r>
        <w:t>sistema  extremamente</w:t>
      </w:r>
      <w:proofErr w:type="gramEnd"/>
      <w:r>
        <w:t xml:space="preserve"> fechado, e o desenvolvedor sente mais dificuldade para realizar certas coisas que seriam triviais no Android (por exemplo, tarefas rodando em background são quase proibidas no iOS, enquanto que para o Android é natural). Já o Android, por ser muito libertino, acaba dando muita liberdade ao desenvolvedor, esta liberdade pode ser perigosa, podendo abrir portas para vírus, vazamento de informações, erros de software, erros de sistema, queda de </w:t>
      </w:r>
      <w:proofErr w:type="gramStart"/>
      <w:r>
        <w:t>desempenho e etc. Existem</w:t>
      </w:r>
      <w:proofErr w:type="gramEnd"/>
      <w:r>
        <w:t xml:space="preserve"> infinitos pontos que poderíamos destacar, mas não se preocupe, Android e iOS ainda lutarão por muito tempo.</w:t>
      </w:r>
    </w:p>
    <w:p w14:paraId="51D2C34D" w14:textId="77777777" w:rsidR="004C7392" w:rsidRDefault="004C7392" w:rsidP="004C7392">
      <w:r>
        <w:tab/>
      </w:r>
    </w:p>
    <w:p w14:paraId="1D9B3498" w14:textId="77777777" w:rsidR="004C7392" w:rsidRDefault="004C7392" w:rsidP="004C7392">
      <w:pPr>
        <w:pStyle w:val="Ttulo2"/>
        <w:spacing w:line="276" w:lineRule="auto"/>
        <w:jc w:val="left"/>
        <w:rPr>
          <w:rFonts w:ascii="Arial" w:hAnsi="Arial"/>
        </w:rPr>
      </w:pPr>
      <w:bookmarkStart w:id="33" w:name="_s8ms4d4pvg1v" w:colFirst="0" w:colLast="0"/>
      <w:bookmarkEnd w:id="33"/>
      <w:r>
        <w:rPr>
          <w:rFonts w:ascii="Arial" w:hAnsi="Arial"/>
        </w:rPr>
        <w:t>Usabilidade e experiência de uso</w:t>
      </w:r>
    </w:p>
    <w:p w14:paraId="663D79F7" w14:textId="77777777" w:rsidR="004C7392" w:rsidRDefault="004C7392" w:rsidP="004C7392">
      <w:r>
        <w:t xml:space="preserve">Um dos princípios da Apple é o “usuário em primeiro lugar”. Apesar de sermos os especialistas, devemos pensar como usuário. O </w:t>
      </w:r>
      <w:proofErr w:type="spellStart"/>
      <w:r>
        <w:t>app</w:t>
      </w:r>
      <w:proofErr w:type="spellEnd"/>
      <w:r>
        <w:t xml:space="preserve"> não pode ser apenas bonito, precisa ter boa usabilidade, ser intuitivo e de fácil uso. No decorrer do livro iremos entender e proteger a sete chaves este princípio conosco, mas vamos entender o básico.</w:t>
      </w:r>
    </w:p>
    <w:p w14:paraId="5F7CF542" w14:textId="77777777" w:rsidR="004C7392" w:rsidRDefault="004C7392" w:rsidP="004C7392">
      <w:pPr>
        <w:pStyle w:val="Ttulo3"/>
        <w:numPr>
          <w:ilvl w:val="1"/>
          <w:numId w:val="4"/>
        </w:numPr>
        <w:spacing w:after="0" w:line="276" w:lineRule="auto"/>
        <w:ind w:left="825" w:hanging="360"/>
        <w:rPr>
          <w:rFonts w:ascii="Arial" w:hAnsi="Arial"/>
        </w:rPr>
      </w:pPr>
      <w:bookmarkStart w:id="34" w:name="_5sekec22gbbf" w:colFirst="0" w:colLast="0"/>
      <w:bookmarkEnd w:id="34"/>
      <w:r>
        <w:rPr>
          <w:rFonts w:ascii="Arial" w:hAnsi="Arial"/>
        </w:rPr>
        <w:t>Princípios de Design</w:t>
      </w:r>
    </w:p>
    <w:p w14:paraId="57D9E0D5" w14:textId="77777777" w:rsidR="004C7392" w:rsidRDefault="004C7392" w:rsidP="004C7392">
      <w:r>
        <w:t xml:space="preserve">Como um designer de </w:t>
      </w:r>
      <w:proofErr w:type="spellStart"/>
      <w:r>
        <w:t>apps</w:t>
      </w:r>
      <w:proofErr w:type="spellEnd"/>
      <w:r>
        <w:t xml:space="preserve"> você tem a oportunidade de entregar produtos extraordinários que ganharão destaque na Apple </w:t>
      </w:r>
      <w:proofErr w:type="spellStart"/>
      <w:r>
        <w:t>Store</w:t>
      </w:r>
      <w:proofErr w:type="spellEnd"/>
      <w:r>
        <w:t xml:space="preserve">. Para isto você deve conhecer as maiores expectativas que os usuários têm sobre um </w:t>
      </w:r>
      <w:proofErr w:type="spellStart"/>
      <w:r>
        <w:t>app</w:t>
      </w:r>
      <w:proofErr w:type="spellEnd"/>
      <w:r>
        <w:t xml:space="preserve"> iOS.</w:t>
      </w:r>
    </w:p>
    <w:p w14:paraId="5C932EE2" w14:textId="77777777" w:rsidR="004C7392" w:rsidRDefault="004C7392" w:rsidP="004C7392">
      <w:r>
        <w:t>São três temas primários que</w:t>
      </w:r>
      <w:r>
        <w:tab/>
        <w:t xml:space="preserve"> diferenciam um aplicativo iOS das outras plataformas:</w:t>
      </w:r>
    </w:p>
    <w:p w14:paraId="157A7656" w14:textId="77777777" w:rsidR="004C7392" w:rsidRDefault="004C7392" w:rsidP="004C7392">
      <w:pPr>
        <w:numPr>
          <w:ilvl w:val="0"/>
          <w:numId w:val="2"/>
        </w:numPr>
        <w:spacing w:line="276" w:lineRule="auto"/>
        <w:ind w:hanging="360"/>
        <w:contextualSpacing/>
        <w:rPr>
          <w:b/>
        </w:rPr>
      </w:pPr>
      <w:r>
        <w:rPr>
          <w:b/>
        </w:rPr>
        <w:t xml:space="preserve">Clareza: </w:t>
      </w:r>
      <w:r>
        <w:t xml:space="preserve">Os textos são legíveis em qualquer tamanho de tela, os ícones são lúcidos e precisos, adornos extras são sutis e as funcionalidades devem ser orientadas ao design (a maioria das funcionalidades de um </w:t>
      </w:r>
      <w:proofErr w:type="spellStart"/>
      <w:r>
        <w:t>app</w:t>
      </w:r>
      <w:proofErr w:type="spellEnd"/>
      <w:r>
        <w:t xml:space="preserve"> já tem um padrão de design preestabelecido).</w:t>
      </w:r>
    </w:p>
    <w:p w14:paraId="161A79BE" w14:textId="77777777" w:rsidR="004C7392" w:rsidRDefault="004C7392" w:rsidP="004C7392">
      <w:pPr>
        <w:numPr>
          <w:ilvl w:val="0"/>
          <w:numId w:val="2"/>
        </w:numPr>
        <w:spacing w:line="276" w:lineRule="auto"/>
        <w:ind w:hanging="360"/>
        <w:contextualSpacing/>
        <w:rPr>
          <w:b/>
        </w:rPr>
      </w:pPr>
      <w:r>
        <w:rPr>
          <w:b/>
        </w:rPr>
        <w:t xml:space="preserve">Deferência: </w:t>
      </w:r>
      <w:r>
        <w:t>A interface, ou visual do aplicativo não compete com seu conteúdo. Eles devem ser complementares entre si.</w:t>
      </w:r>
    </w:p>
    <w:p w14:paraId="10BD1FDB" w14:textId="77777777" w:rsidR="004C7392" w:rsidRDefault="004C7392" w:rsidP="004C7392">
      <w:pPr>
        <w:numPr>
          <w:ilvl w:val="0"/>
          <w:numId w:val="2"/>
        </w:numPr>
        <w:spacing w:line="276" w:lineRule="auto"/>
        <w:ind w:hanging="360"/>
        <w:contextualSpacing/>
        <w:rPr>
          <w:b/>
        </w:rPr>
      </w:pPr>
      <w:r>
        <w:rPr>
          <w:b/>
        </w:rPr>
        <w:t xml:space="preserve">Profundidade: </w:t>
      </w:r>
      <w:r>
        <w:t>Animações e camadas trabalham em conjunto para criar uma experiência de usuário mais envolvente.</w:t>
      </w:r>
    </w:p>
    <w:p w14:paraId="427BC004" w14:textId="77777777" w:rsidR="004C7392" w:rsidRDefault="004C7392" w:rsidP="004C7392"/>
    <w:p w14:paraId="3FFBFEA4" w14:textId="3304C0BB" w:rsidR="004C7392" w:rsidRDefault="004C7392" w:rsidP="00294F6F">
      <w:r>
        <w:t>No decorrer do curso iremos pontuar outras dicas e sugestões de design que a Apple define.</w:t>
      </w:r>
      <w:bookmarkStart w:id="35" w:name="_2mhgoy1858d0" w:colFirst="0" w:colLast="0"/>
      <w:bookmarkEnd w:id="35"/>
    </w:p>
    <w:p w14:paraId="4164A615" w14:textId="77777777" w:rsidR="004C7392" w:rsidRDefault="004C7392" w:rsidP="004C7392">
      <w:pPr>
        <w:pStyle w:val="Ttulo2"/>
        <w:spacing w:line="276" w:lineRule="auto"/>
        <w:jc w:val="left"/>
        <w:rPr>
          <w:rFonts w:ascii="Arial" w:hAnsi="Arial"/>
        </w:rPr>
      </w:pPr>
      <w:bookmarkStart w:id="36" w:name="_mb09y1vdrwm7" w:colFirst="0" w:colLast="0"/>
      <w:bookmarkEnd w:id="36"/>
      <w:r>
        <w:rPr>
          <w:rFonts w:ascii="Arial" w:hAnsi="Arial"/>
        </w:rPr>
        <w:lastRenderedPageBreak/>
        <w:t>Resumo</w:t>
      </w:r>
    </w:p>
    <w:p w14:paraId="4D443890" w14:textId="77777777" w:rsidR="004C7392" w:rsidRDefault="004C7392" w:rsidP="004C7392">
      <w:r>
        <w:t xml:space="preserve">Nesta aula vimos um pouco das vantagens do desenvolvimento mobile. Vimos que o desenvolvimento web vem perdendo espaço para os aplicativos mobile, então é vantajoso que tiremos proveito desta onda para aprendermos e lançarmos aplicativos novos. Você também conheceu um pouco sobre a história dos smartphones, com o IBM Simon, e a história do revolucionário iPhone. </w:t>
      </w:r>
    </w:p>
    <w:p w14:paraId="4D3ACA59" w14:textId="77777777" w:rsidR="004C7392" w:rsidRDefault="004C7392" w:rsidP="004C7392">
      <w:r>
        <w:t>Vimos que o iOS não está sozinho no mercado. A gigante Android domina 84% dos smartphones, mas o iOS ainda possui sua reputação.</w:t>
      </w:r>
    </w:p>
    <w:p w14:paraId="16C51660" w14:textId="7A48E286" w:rsidR="004C7392" w:rsidRPr="00793DA1" w:rsidRDefault="004C7392" w:rsidP="00294F6F">
      <w:r>
        <w:t>Por fim, introduzimos o estudo sobre usabilidade e experiência de uso, que será discorrido ao decorrer do curso.</w:t>
      </w:r>
    </w:p>
    <w:p w14:paraId="21F81DB8" w14:textId="77777777" w:rsidR="004C7392" w:rsidRPr="00793DA1" w:rsidRDefault="004C7392" w:rsidP="00294F6F">
      <w:pPr>
        <w:pStyle w:val="Ttulo2"/>
      </w:pPr>
      <w:r>
        <w:t>TDP</w:t>
      </w:r>
    </w:p>
    <w:p w14:paraId="75BEC981" w14:textId="77777777" w:rsidR="00D4626B" w:rsidRPr="00793DA1" w:rsidRDefault="00580D24">
      <w:pPr>
        <w:pStyle w:val="Ttulo2"/>
      </w:pPr>
      <w:r>
        <w:t>Exercícios</w:t>
      </w:r>
    </w:p>
    <w:p w14:paraId="334555DF" w14:textId="77777777" w:rsidR="00D4626B" w:rsidRDefault="00580D24">
      <w:pPr>
        <w:pStyle w:val="Ttulo2"/>
      </w:pPr>
      <w:bookmarkStart w:id="37" w:name="_y93onzzenmb1" w:colFirst="0" w:colLast="0"/>
      <w:bookmarkEnd w:id="37"/>
      <w:r>
        <w:t>TDP</w:t>
      </w:r>
      <w:bookmarkStart w:id="38" w:name="_k2llr5pal8i8" w:colFirst="0" w:colLast="0"/>
      <w:bookmarkEnd w:id="38"/>
    </w:p>
    <w:p w14:paraId="7CFDC874" w14:textId="5B237BFE" w:rsidR="007F316D" w:rsidRDefault="007F316D">
      <w:pPr>
        <w:spacing w:line="276" w:lineRule="auto"/>
      </w:pPr>
      <w:r>
        <w:br w:type="page"/>
      </w:r>
    </w:p>
    <w:p w14:paraId="524C5F75" w14:textId="77777777" w:rsidR="00000FFE" w:rsidRDefault="007F316D" w:rsidP="007F316D">
      <w:pPr>
        <w:pStyle w:val="Cabealho1"/>
        <w:numPr>
          <w:ilvl w:val="0"/>
          <w:numId w:val="0"/>
        </w:numPr>
        <w:rPr>
          <w:ins w:id="39" w:author="Willian" w:date="2016-11-04T19:33:00Z"/>
        </w:rPr>
      </w:pPr>
      <w:commentRangeStart w:id="40"/>
      <w:commentRangeStart w:id="41"/>
      <w:commentRangeStart w:id="42"/>
      <w:r>
        <w:lastRenderedPageBreak/>
        <w:t>Aula 2</w:t>
      </w:r>
      <w:commentRangeEnd w:id="40"/>
      <w:r w:rsidR="004D1BCF">
        <w:rPr>
          <w:rStyle w:val="Refdecomentrio"/>
          <w:color w:val="000000"/>
        </w:rPr>
        <w:commentReference w:id="40"/>
      </w:r>
      <w:commentRangeEnd w:id="41"/>
      <w:commentRangeEnd w:id="42"/>
    </w:p>
    <w:p w14:paraId="571BA2D8" w14:textId="0FCEA9AC" w:rsidR="007F316D" w:rsidRDefault="00000FFE" w:rsidP="00000FFE">
      <w:pPr>
        <w:pPrChange w:id="43" w:author="Willian" w:date="2016-11-04T19:33:00Z">
          <w:pPr>
            <w:pStyle w:val="Cabealho1"/>
            <w:numPr>
              <w:numId w:val="0"/>
            </w:numPr>
            <w:ind w:left="0" w:firstLine="0"/>
          </w:pPr>
        </w:pPrChange>
      </w:pPr>
      <w:ins w:id="44" w:author="Willian" w:date="2016-11-04T19:33:00Z">
        <w:r>
          <w:t xml:space="preserve">Como primeiros passos para iniciarmos a nossa jornada no desenvolvimento de iOS, precisamos preparar nosso ambiente de desenvolvimento. Nesta aula iremos nos registrar </w:t>
        </w:r>
        <w:proofErr w:type="gramStart"/>
        <w:r>
          <w:t>nos site</w:t>
        </w:r>
        <w:proofErr w:type="gramEnd"/>
        <w:r>
          <w:t xml:space="preserve"> da Apple, instalar o ambiente de </w:t>
        </w:r>
      </w:ins>
      <w:ins w:id="45" w:author="Willian" w:date="2016-11-04T19:34:00Z">
        <w:r>
          <w:t>desenvolvimento</w:t>
        </w:r>
      </w:ins>
      <w:ins w:id="46" w:author="Willian" w:date="2016-11-04T19:33:00Z">
        <w:r>
          <w:t xml:space="preserve"> </w:t>
        </w:r>
        <w:proofErr w:type="spellStart"/>
        <w:r>
          <w:t>Xcode</w:t>
        </w:r>
        <w:proofErr w:type="spellEnd"/>
        <w:r>
          <w:t xml:space="preserve"> direto da loja de aplicativos </w:t>
        </w:r>
        <w:proofErr w:type="spellStart"/>
        <w:r>
          <w:t>AppStore</w:t>
        </w:r>
        <w:proofErr w:type="spellEnd"/>
        <w:r>
          <w:t xml:space="preserve">. </w:t>
        </w:r>
      </w:ins>
      <w:r w:rsidR="004853A3">
        <w:rPr>
          <w:rStyle w:val="Refdecomentrio"/>
        </w:rPr>
        <w:commentReference w:id="41"/>
      </w:r>
      <w:r>
        <w:rPr>
          <w:rStyle w:val="Refdecomentrio"/>
        </w:rPr>
        <w:commentReference w:id="42"/>
      </w:r>
      <w:proofErr w:type="gramStart"/>
      <w:ins w:id="47" w:author="Willian" w:date="2016-11-04T19:34:00Z">
        <w:r>
          <w:t>Após termos preparado</w:t>
        </w:r>
        <w:proofErr w:type="gramEnd"/>
        <w:r>
          <w:t xml:space="preserve"> nosso ambiente de desenvolvimento iremos finalmente criar nosso primeiro programa em Swift.</w:t>
        </w:r>
      </w:ins>
    </w:p>
    <w:p w14:paraId="5A4313BB" w14:textId="0F2EE35E" w:rsidR="007F316D" w:rsidRDefault="007F316D" w:rsidP="007F316D">
      <w:pPr>
        <w:pStyle w:val="Ttulo1"/>
      </w:pPr>
      <w:r>
        <w:t>Ambiente de desenvolvimento</w:t>
      </w:r>
    </w:p>
    <w:p w14:paraId="4AB7467F" w14:textId="79827B1C" w:rsidR="00EB5E03" w:rsidRDefault="00EB5E03" w:rsidP="00EB5E03">
      <w:r>
        <w:t xml:space="preserve">Diferente do desenvolvimento Android, em iOS temos algumas restrições para desenvolvimento. A primeira e principal delas é que só é possível desenvolver para iOS usando um computador Mac. Outro ponto, que não é necessariamente uma limitação, mas é um passo a mais, é que todos precisamos ter um registro de desenvolvedor no site da Apple. Por fim a limitação principal que temos ao desenvolver para iOS é que para publicarmos nossos </w:t>
      </w:r>
      <w:proofErr w:type="spellStart"/>
      <w:r>
        <w:t>apps</w:t>
      </w:r>
      <w:proofErr w:type="spellEnd"/>
      <w:r>
        <w:t xml:space="preserve"> precisamos pagar uma licença no Apple </w:t>
      </w:r>
      <w:proofErr w:type="spellStart"/>
      <w:r>
        <w:t>Developer</w:t>
      </w:r>
      <w:proofErr w:type="spellEnd"/>
      <w:r>
        <w:t xml:space="preserve"> </w:t>
      </w:r>
      <w:proofErr w:type="spellStart"/>
      <w:r>
        <w:t>Program</w:t>
      </w:r>
      <w:proofErr w:type="spellEnd"/>
      <w:r>
        <w:t>. Veremos estes pontos no decorrer desta aula</w:t>
      </w:r>
      <w:r w:rsidR="002C31AC">
        <w:t>.</w:t>
      </w:r>
    </w:p>
    <w:p w14:paraId="52F44CF5" w14:textId="1B1BBD9D" w:rsidR="00EB5E03" w:rsidRDefault="00CD4CC0" w:rsidP="00EB5E03">
      <w:pPr>
        <w:pStyle w:val="Ttulo2"/>
      </w:pPr>
      <w:r>
        <w:t>ID Apple</w:t>
      </w:r>
    </w:p>
    <w:p w14:paraId="67BF5E0B" w14:textId="1FF65617" w:rsidR="002C31AC" w:rsidRDefault="002C31AC" w:rsidP="002C31AC">
      <w:r>
        <w:t>Agora que você tem um Mac, é necessário criar uma conta na Apple</w:t>
      </w:r>
      <w:r w:rsidR="00981B3C">
        <w:t xml:space="preserve">. Se você já está com o </w:t>
      </w:r>
      <w:proofErr w:type="spellStart"/>
      <w:r w:rsidR="00981B3C">
        <w:t>macOS</w:t>
      </w:r>
      <w:proofErr w:type="spellEnd"/>
      <w:r w:rsidR="00981B3C">
        <w:t xml:space="preserve"> instalado, provavelment</w:t>
      </w:r>
      <w:r w:rsidR="00C91E61">
        <w:t xml:space="preserve">e já terá um </w:t>
      </w:r>
      <w:r w:rsidR="00CD4CC0">
        <w:t>ID Apple</w:t>
      </w:r>
      <w:r w:rsidR="00C91E61">
        <w:t>.</w:t>
      </w:r>
    </w:p>
    <w:p w14:paraId="31945C37" w14:textId="1631C9D7" w:rsidR="00153CC5" w:rsidRDefault="00C91E61" w:rsidP="00C91E61">
      <w:r>
        <w:t xml:space="preserve">O </w:t>
      </w:r>
      <w:r w:rsidR="00CD4CC0">
        <w:t>ID Apple</w:t>
      </w:r>
      <w:r>
        <w:t xml:space="preserve"> é uma conta que precisamos para utilizar os serviços da Apple, inclusive para utilizar seu próprio sistema operacional. No nosso curso iremos utilizá-lo para fazer download do </w:t>
      </w:r>
      <w:proofErr w:type="spellStart"/>
      <w:r>
        <w:t>Xcode</w:t>
      </w:r>
      <w:proofErr w:type="spellEnd"/>
      <w:r w:rsidR="00153CC5">
        <w:t xml:space="preserve"> </w:t>
      </w:r>
      <w:proofErr w:type="gramStart"/>
      <w:r w:rsidR="00153CC5">
        <w:t>(</w:t>
      </w:r>
      <w:r>
        <w:t xml:space="preserve"> a</w:t>
      </w:r>
      <w:proofErr w:type="gramEnd"/>
      <w:r>
        <w:t xml:space="preserve"> IDE utilizada para criarmos nossos </w:t>
      </w:r>
      <w:proofErr w:type="spellStart"/>
      <w:r>
        <w:t>apps</w:t>
      </w:r>
      <w:proofErr w:type="spellEnd"/>
      <w:r>
        <w:t xml:space="preserve"> iOS</w:t>
      </w:r>
      <w:r w:rsidR="00153CC5">
        <w:t>)</w:t>
      </w:r>
      <w:r>
        <w:t xml:space="preserve">. Para publicarmos nossos </w:t>
      </w:r>
      <w:proofErr w:type="spellStart"/>
      <w:r>
        <w:t>apps</w:t>
      </w:r>
      <w:proofErr w:type="spellEnd"/>
      <w:r>
        <w:t xml:space="preserve"> precisamos de uma conta especial </w:t>
      </w:r>
      <w:r w:rsidR="00D00735">
        <w:t>(</w:t>
      </w:r>
      <w:proofErr w:type="spellStart"/>
      <w:r w:rsidR="00D00735">
        <w:t>Apple’s</w:t>
      </w:r>
      <w:proofErr w:type="spellEnd"/>
      <w:r w:rsidR="00D00735">
        <w:t xml:space="preserve"> iOS </w:t>
      </w:r>
      <w:proofErr w:type="spellStart"/>
      <w:r w:rsidR="00D00735">
        <w:t>Developer</w:t>
      </w:r>
      <w:proofErr w:type="spellEnd"/>
      <w:r w:rsidR="00D00735">
        <w:t xml:space="preserve"> </w:t>
      </w:r>
      <w:proofErr w:type="spellStart"/>
      <w:r w:rsidR="00D00735">
        <w:t>Program</w:t>
      </w:r>
      <w:proofErr w:type="spellEnd"/>
      <w:r w:rsidR="00D00735">
        <w:t xml:space="preserve">) </w:t>
      </w:r>
      <w:r>
        <w:t xml:space="preserve">que pode ser usada pagando uma taxa </w:t>
      </w:r>
      <w:r w:rsidR="00153CC5">
        <w:t xml:space="preserve">média </w:t>
      </w:r>
      <w:r>
        <w:t xml:space="preserve">de $100,00 por ano, </w:t>
      </w:r>
      <w:r w:rsidR="00153CC5">
        <w:t>lembrando que você sempre deve verificar a atualização deste valor no momento que estiver fazendo sua conta.</w:t>
      </w:r>
    </w:p>
    <w:p w14:paraId="1CCCCBE5" w14:textId="64AC993C" w:rsidR="00C91E61" w:rsidRDefault="00153CC5" w:rsidP="00C91E61">
      <w:r>
        <w:t xml:space="preserve">Como estamos aprendendo, não vamos criar a conta neste momento, você pode criar quando começar a divulgar seus </w:t>
      </w:r>
      <w:proofErr w:type="spellStart"/>
      <w:r>
        <w:t>app’s</w:t>
      </w:r>
      <w:proofErr w:type="spellEnd"/>
      <w:r>
        <w:t xml:space="preserve">, neste inicio </w:t>
      </w:r>
      <w:proofErr w:type="gramStart"/>
      <w:r>
        <w:t xml:space="preserve">vamos  </w:t>
      </w:r>
      <w:r w:rsidR="00C91E61">
        <w:t>utilizar</w:t>
      </w:r>
      <w:proofErr w:type="gramEnd"/>
      <w:r w:rsidR="00C91E61">
        <w:t xml:space="preserve"> apenas a licença de teste. Se você não tem um </w:t>
      </w:r>
      <w:r w:rsidR="00CD4CC0">
        <w:t>ID Apple</w:t>
      </w:r>
      <w:r w:rsidR="00C91E61">
        <w:t xml:space="preserve"> ainda, vamos criar um agora.</w:t>
      </w:r>
    </w:p>
    <w:p w14:paraId="4D14BC5B" w14:textId="77777777" w:rsidR="00C91E61" w:rsidRPr="002C31AC" w:rsidRDefault="00C91E61" w:rsidP="00C91E61">
      <w:pPr>
        <w:pBdr>
          <w:bottom w:val="single" w:sz="4" w:space="1" w:color="auto"/>
        </w:pBdr>
      </w:pPr>
    </w:p>
    <w:p w14:paraId="63B71E2E" w14:textId="17938F8E" w:rsidR="009153F5" w:rsidRDefault="009153F5" w:rsidP="009153F5">
      <w:pPr>
        <w:pStyle w:val="PargrafodaLista"/>
        <w:numPr>
          <w:ilvl w:val="0"/>
          <w:numId w:val="13"/>
        </w:numPr>
      </w:pPr>
      <w:r>
        <w:t xml:space="preserve">Para criar o ID Apple, entre no seguinte site e preencha o formulário: </w:t>
      </w:r>
      <w:hyperlink r:id="rId20" w:anchor="!&amp;page=create" w:history="1">
        <w:r w:rsidRPr="00853DCA">
          <w:rPr>
            <w:rStyle w:val="Hiperlink"/>
          </w:rPr>
          <w:t>https://appleid.apple.com/account#!&amp;page=create</w:t>
        </w:r>
      </w:hyperlink>
    </w:p>
    <w:p w14:paraId="0D6AF6AD" w14:textId="295DB4CA" w:rsidR="009153F5" w:rsidRDefault="00E268E5" w:rsidP="009153F5">
      <w:pPr>
        <w:pStyle w:val="PargrafodaLista"/>
        <w:numPr>
          <w:ilvl w:val="0"/>
          <w:numId w:val="13"/>
        </w:numPr>
      </w:pPr>
      <w:r>
        <w:t xml:space="preserve">Você deve seguir todos os passos e ao final, utilizar o código de verificação enviado no </w:t>
      </w:r>
      <w:proofErr w:type="spellStart"/>
      <w:r>
        <w:t>email</w:t>
      </w:r>
      <w:proofErr w:type="spellEnd"/>
      <w:r>
        <w:t xml:space="preserve"> que você cadastrou.</w:t>
      </w:r>
    </w:p>
    <w:p w14:paraId="4621B13D" w14:textId="77777777" w:rsidR="00971E12" w:rsidRPr="00294F6F" w:rsidRDefault="00E268E5" w:rsidP="009153F5">
      <w:pPr>
        <w:pStyle w:val="PargrafodaLista"/>
        <w:numPr>
          <w:ilvl w:val="0"/>
          <w:numId w:val="13"/>
        </w:numPr>
      </w:pPr>
      <w:r>
        <w:t xml:space="preserve">Agora já temos o nosso ID criado, vamos configurar nossa Apple </w:t>
      </w:r>
      <w:proofErr w:type="spellStart"/>
      <w:r>
        <w:t>Store</w:t>
      </w:r>
      <w:proofErr w:type="spellEnd"/>
      <w:r>
        <w:t xml:space="preserve"> com esta nova conta. Sem ela não conseguiremos baixar os aplicativos para Mac. Abra a </w:t>
      </w:r>
      <w:proofErr w:type="spellStart"/>
      <w:r w:rsidRPr="00E268E5">
        <w:rPr>
          <w:b/>
        </w:rPr>
        <w:t>App</w:t>
      </w:r>
      <w:proofErr w:type="spellEnd"/>
      <w:r w:rsidRPr="00E268E5">
        <w:rPr>
          <w:b/>
        </w:rPr>
        <w:t xml:space="preserve"> </w:t>
      </w:r>
      <w:proofErr w:type="spellStart"/>
      <w:r w:rsidRPr="00E268E5">
        <w:rPr>
          <w:b/>
        </w:rPr>
        <w:t>Store</w:t>
      </w:r>
      <w:proofErr w:type="spellEnd"/>
      <w:r>
        <w:rPr>
          <w:b/>
        </w:rPr>
        <w:t>.</w:t>
      </w:r>
    </w:p>
    <w:p w14:paraId="3D7ABAA9" w14:textId="77777777" w:rsidR="00971E12" w:rsidRDefault="00971E12" w:rsidP="00294F6F">
      <w:pPr>
        <w:keepNext/>
        <w:jc w:val="center"/>
      </w:pPr>
      <w:r>
        <w:rPr>
          <w:noProof/>
        </w:rPr>
        <w:lastRenderedPageBreak/>
        <w:drawing>
          <wp:inline distT="0" distB="0" distL="0" distR="0" wp14:anchorId="3AC39ABE" wp14:editId="413A29F1">
            <wp:extent cx="5729605" cy="4259580"/>
            <wp:effectExtent l="0" t="0" r="10795" b="7620"/>
            <wp:docPr id="32" name="Imagem 32" descr="Captura%20de%20Tela%202016-11-02%20às%2015.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Tela%202016-11-02%20às%2015.47.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605" cy="4259580"/>
                    </a:xfrm>
                    <a:prstGeom prst="rect">
                      <a:avLst/>
                    </a:prstGeom>
                    <a:noFill/>
                    <a:ln>
                      <a:noFill/>
                    </a:ln>
                  </pic:spPr>
                </pic:pic>
              </a:graphicData>
            </a:graphic>
          </wp:inline>
        </w:drawing>
      </w:r>
    </w:p>
    <w:p w14:paraId="3FEE05B5" w14:textId="3F38CA92" w:rsidR="00E268E5" w:rsidRPr="00E268E5" w:rsidRDefault="00971E12" w:rsidP="00294F6F">
      <w:pPr>
        <w:pStyle w:val="Legenda"/>
        <w:jc w:val="center"/>
      </w:pPr>
      <w:r>
        <w:t xml:space="preserve">Figura </w:t>
      </w:r>
      <w:fldSimple w:instr=" SEQ Figura \* ARABIC ">
        <w:r w:rsidR="00057162">
          <w:rPr>
            <w:noProof/>
          </w:rPr>
          <w:t>12</w:t>
        </w:r>
      </w:fldSimple>
      <w:r>
        <w:t xml:space="preserve"> - </w:t>
      </w:r>
      <w:proofErr w:type="spellStart"/>
      <w:r>
        <w:t>App</w:t>
      </w:r>
      <w:proofErr w:type="spellEnd"/>
      <w:r>
        <w:t xml:space="preserve"> </w:t>
      </w:r>
      <w:proofErr w:type="spellStart"/>
      <w:r>
        <w:t>Store</w:t>
      </w:r>
      <w:proofErr w:type="spellEnd"/>
    </w:p>
    <w:p w14:paraId="44EC6143" w14:textId="1A9E5CBF" w:rsidR="00E268E5" w:rsidRPr="00294F6F" w:rsidRDefault="00CD4CC0" w:rsidP="009153F5">
      <w:pPr>
        <w:pStyle w:val="PargrafodaLista"/>
        <w:numPr>
          <w:ilvl w:val="0"/>
          <w:numId w:val="13"/>
        </w:numPr>
      </w:pPr>
      <w:r>
        <w:t xml:space="preserve">No menu, clique em </w:t>
      </w:r>
      <w:r>
        <w:rPr>
          <w:b/>
        </w:rPr>
        <w:t>Loja &gt; Iniciar Se</w:t>
      </w:r>
      <w:r w:rsidR="00971E12">
        <w:rPr>
          <w:b/>
        </w:rPr>
        <w:t>ss</w:t>
      </w:r>
      <w:r>
        <w:rPr>
          <w:b/>
        </w:rPr>
        <w:t>ão...</w:t>
      </w:r>
    </w:p>
    <w:p w14:paraId="6484136E" w14:textId="77777777" w:rsidR="00971E12" w:rsidRDefault="00971E12" w:rsidP="00294F6F">
      <w:pPr>
        <w:keepNext/>
        <w:jc w:val="center"/>
      </w:pPr>
      <w:r>
        <w:rPr>
          <w:noProof/>
        </w:rPr>
        <w:lastRenderedPageBreak/>
        <w:drawing>
          <wp:inline distT="0" distB="0" distL="0" distR="0" wp14:anchorId="7C312615" wp14:editId="51ECD137">
            <wp:extent cx="5729605" cy="3692525"/>
            <wp:effectExtent l="0" t="0" r="10795" b="0"/>
            <wp:docPr id="33" name="Imagem 33" descr="Captura%20de%20Tela%202016-11-02%20às%20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Tela%202016-11-02%20às%2015.4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3692525"/>
                    </a:xfrm>
                    <a:prstGeom prst="rect">
                      <a:avLst/>
                    </a:prstGeom>
                    <a:noFill/>
                    <a:ln>
                      <a:noFill/>
                    </a:ln>
                  </pic:spPr>
                </pic:pic>
              </a:graphicData>
            </a:graphic>
          </wp:inline>
        </w:drawing>
      </w:r>
    </w:p>
    <w:p w14:paraId="004AA550" w14:textId="7F1D873A" w:rsidR="00971E12" w:rsidRPr="00CD4CC0" w:rsidRDefault="00971E12" w:rsidP="00294F6F">
      <w:pPr>
        <w:pStyle w:val="Legenda"/>
        <w:jc w:val="center"/>
      </w:pPr>
      <w:r>
        <w:t xml:space="preserve">Figura </w:t>
      </w:r>
      <w:fldSimple w:instr=" SEQ Figura \* ARABIC ">
        <w:r w:rsidR="00057162">
          <w:rPr>
            <w:noProof/>
          </w:rPr>
          <w:t>13</w:t>
        </w:r>
      </w:fldSimple>
      <w:r>
        <w:t xml:space="preserve"> - Localização da opção "Iniciar Sessão..." da </w:t>
      </w:r>
      <w:proofErr w:type="spellStart"/>
      <w:r>
        <w:t>App</w:t>
      </w:r>
      <w:proofErr w:type="spellEnd"/>
      <w:r>
        <w:t xml:space="preserve"> </w:t>
      </w:r>
      <w:proofErr w:type="spellStart"/>
      <w:r>
        <w:t>Store</w:t>
      </w:r>
      <w:proofErr w:type="spellEnd"/>
    </w:p>
    <w:p w14:paraId="572BA92C" w14:textId="4A1D04C3" w:rsidR="00CD4CC0" w:rsidRDefault="00CD4CC0" w:rsidP="009153F5">
      <w:pPr>
        <w:pStyle w:val="PargrafodaLista"/>
        <w:numPr>
          <w:ilvl w:val="0"/>
          <w:numId w:val="13"/>
        </w:numPr>
      </w:pPr>
      <w:r>
        <w:t xml:space="preserve">Entre com seu </w:t>
      </w:r>
      <w:r w:rsidR="00733B20">
        <w:t>e-mail</w:t>
      </w:r>
      <w:r>
        <w:t xml:space="preserve"> e senha cadastrados no ID Apple.</w:t>
      </w:r>
    </w:p>
    <w:p w14:paraId="70663987" w14:textId="77777777" w:rsidR="005277FC" w:rsidRDefault="00971E12" w:rsidP="00294F6F">
      <w:pPr>
        <w:keepNext/>
        <w:jc w:val="center"/>
      </w:pPr>
      <w:r>
        <w:rPr>
          <w:noProof/>
        </w:rPr>
        <w:drawing>
          <wp:inline distT="0" distB="0" distL="0" distR="0" wp14:anchorId="69D15C23" wp14:editId="057C05E2">
            <wp:extent cx="5729605" cy="1886585"/>
            <wp:effectExtent l="0" t="0" r="10795" b="0"/>
            <wp:docPr id="34" name="Imagem 34" descr="Captura%20de%20Tela%202016-11-02%20às%20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Tela%202016-11-02%20às%2015.51.4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1886585"/>
                    </a:xfrm>
                    <a:prstGeom prst="rect">
                      <a:avLst/>
                    </a:prstGeom>
                    <a:noFill/>
                    <a:ln>
                      <a:noFill/>
                    </a:ln>
                  </pic:spPr>
                </pic:pic>
              </a:graphicData>
            </a:graphic>
          </wp:inline>
        </w:drawing>
      </w:r>
    </w:p>
    <w:p w14:paraId="34E0C044" w14:textId="5BB26C14" w:rsidR="00971E12" w:rsidRDefault="005277FC" w:rsidP="00294F6F">
      <w:pPr>
        <w:pStyle w:val="Legenda"/>
        <w:jc w:val="center"/>
      </w:pPr>
      <w:r>
        <w:t xml:space="preserve">Figura </w:t>
      </w:r>
      <w:fldSimple w:instr=" SEQ Figura \* ARABIC ">
        <w:r w:rsidR="00057162">
          <w:rPr>
            <w:noProof/>
          </w:rPr>
          <w:t>14</w:t>
        </w:r>
      </w:fldSimple>
      <w:r>
        <w:t xml:space="preserve"> - Tela de início de sessão da </w:t>
      </w:r>
      <w:proofErr w:type="spellStart"/>
      <w:r>
        <w:t>App</w:t>
      </w:r>
      <w:proofErr w:type="spellEnd"/>
      <w:r>
        <w:t xml:space="preserve"> </w:t>
      </w:r>
      <w:proofErr w:type="spellStart"/>
      <w:r>
        <w:t>Store</w:t>
      </w:r>
      <w:proofErr w:type="spellEnd"/>
    </w:p>
    <w:p w14:paraId="2C034BA3" w14:textId="56A0417F" w:rsidR="00503B2B" w:rsidRDefault="00503B2B" w:rsidP="009153F5">
      <w:pPr>
        <w:pStyle w:val="PargrafodaLista"/>
        <w:numPr>
          <w:ilvl w:val="0"/>
          <w:numId w:val="13"/>
        </w:numPr>
      </w:pPr>
      <w:r>
        <w:t>Aceite os termos de uso e insira seu endereço (sim, este tipo de dado pessoal é obrigatório pela Apple)</w:t>
      </w:r>
      <w:r w:rsidR="003506E1">
        <w:t>.</w:t>
      </w:r>
    </w:p>
    <w:p w14:paraId="135247FC" w14:textId="5CFD92C1" w:rsidR="003506E1" w:rsidRDefault="003506E1" w:rsidP="009153F5">
      <w:pPr>
        <w:pStyle w:val="PargrafodaLista"/>
        <w:numPr>
          <w:ilvl w:val="0"/>
          <w:numId w:val="13"/>
        </w:numPr>
      </w:pPr>
      <w:r>
        <w:t>Comece a comprar!</w:t>
      </w:r>
    </w:p>
    <w:p w14:paraId="5537A801" w14:textId="1B636C97" w:rsidR="00CD4CC0" w:rsidRDefault="00CD4CC0" w:rsidP="00CD4CC0">
      <w:r>
        <w:t xml:space="preserve">Se a opção </w:t>
      </w:r>
      <w:r w:rsidRPr="00294F6F">
        <w:rPr>
          <w:b/>
        </w:rPr>
        <w:t>Iniciar Seção</w:t>
      </w:r>
      <w:r>
        <w:t xml:space="preserve"> não apareceu então aparentemente você já está com sua conta cadastrada na Apple </w:t>
      </w:r>
      <w:proofErr w:type="spellStart"/>
      <w:r>
        <w:t>Store</w:t>
      </w:r>
      <w:proofErr w:type="spellEnd"/>
      <w:r>
        <w:t>, então não é necessário executar os passos acima.</w:t>
      </w:r>
    </w:p>
    <w:p w14:paraId="1A764640" w14:textId="77777777" w:rsidR="005277FC" w:rsidRDefault="005277FC" w:rsidP="00294F6F">
      <w:pPr>
        <w:keepNext/>
        <w:jc w:val="center"/>
      </w:pPr>
      <w:r>
        <w:rPr>
          <w:noProof/>
        </w:rPr>
        <w:lastRenderedPageBreak/>
        <w:drawing>
          <wp:inline distT="0" distB="0" distL="0" distR="0" wp14:anchorId="5AB2CF3F" wp14:editId="49CAA69C">
            <wp:extent cx="5729605" cy="2824480"/>
            <wp:effectExtent l="0" t="0" r="10795" b="0"/>
            <wp:docPr id="35" name="Imagem 35" descr="Captura%20de%20Tela%202016-11-02%20às%2015.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Tela%202016-11-02%20às%2015.53.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4144CA65" w14:textId="0623B357" w:rsidR="005277FC" w:rsidRDefault="005277FC" w:rsidP="00294F6F">
      <w:pPr>
        <w:pStyle w:val="Legenda"/>
        <w:jc w:val="center"/>
      </w:pPr>
      <w:r>
        <w:t xml:space="preserve">Figura </w:t>
      </w:r>
      <w:fldSimple w:instr=" SEQ Figura \* ARABIC ">
        <w:r w:rsidR="00057162">
          <w:rPr>
            <w:noProof/>
          </w:rPr>
          <w:t>15</w:t>
        </w:r>
      </w:fldSimple>
      <w:r>
        <w:t xml:space="preserve"> - Opções mostradas quando o usuário já está com uma sessão iniciada</w:t>
      </w:r>
    </w:p>
    <w:p w14:paraId="07DB2DE7" w14:textId="77777777" w:rsidR="009153F5" w:rsidRPr="009153F5" w:rsidRDefault="009153F5" w:rsidP="009153F5"/>
    <w:p w14:paraId="58B25A48" w14:textId="0FB04FC2" w:rsidR="007F316D" w:rsidRDefault="007F316D" w:rsidP="007F316D">
      <w:pPr>
        <w:pStyle w:val="Ttulo2"/>
      </w:pPr>
      <w:proofErr w:type="spellStart"/>
      <w:r>
        <w:t>Xcode</w:t>
      </w:r>
      <w:proofErr w:type="spellEnd"/>
    </w:p>
    <w:p w14:paraId="7BF07E36" w14:textId="516D4555" w:rsidR="00C91E61" w:rsidRDefault="00C91E61" w:rsidP="00C91E61">
      <w:r>
        <w:t xml:space="preserve">Tendo nosso </w:t>
      </w:r>
      <w:proofErr w:type="spellStart"/>
      <w:r>
        <w:t>AppleID</w:t>
      </w:r>
      <w:proofErr w:type="spellEnd"/>
      <w:r>
        <w:t xml:space="preserve"> criado, a segunda coisa que precisamos é do Xcode.</w:t>
      </w:r>
    </w:p>
    <w:p w14:paraId="359287B7" w14:textId="29F903D2" w:rsidR="00C91E61" w:rsidRDefault="00C91E61" w:rsidP="00C91E61">
      <w:r>
        <w:t xml:space="preserve">O </w:t>
      </w:r>
      <w:proofErr w:type="spellStart"/>
      <w:r>
        <w:t>Xcode</w:t>
      </w:r>
      <w:proofErr w:type="spellEnd"/>
      <w:r>
        <w:t xml:space="preserve"> é a IDE (</w:t>
      </w:r>
      <w:proofErr w:type="spellStart"/>
      <w:r>
        <w:rPr>
          <w:i/>
        </w:rPr>
        <w:t>Integrated</w:t>
      </w:r>
      <w:proofErr w:type="spellEnd"/>
      <w:r>
        <w:rPr>
          <w:i/>
        </w:rPr>
        <w:t xml:space="preserve"> </w:t>
      </w:r>
      <w:proofErr w:type="spellStart"/>
      <w:r>
        <w:rPr>
          <w:i/>
        </w:rPr>
        <w:t>Development</w:t>
      </w:r>
      <w:proofErr w:type="spellEnd"/>
      <w:r>
        <w:rPr>
          <w:i/>
        </w:rPr>
        <w:t xml:space="preserve"> </w:t>
      </w:r>
      <w:proofErr w:type="spellStart"/>
      <w:r>
        <w:rPr>
          <w:i/>
        </w:rPr>
        <w:t>Environment</w:t>
      </w:r>
      <w:proofErr w:type="spellEnd"/>
      <w:r w:rsidR="004B3F64">
        <w:rPr>
          <w:i/>
        </w:rPr>
        <w:t>, ou Ambiente de Desenvolvimento Integrado</w:t>
      </w:r>
      <w:r>
        <w:t xml:space="preserve">) oficial da Apple. O </w:t>
      </w:r>
      <w:proofErr w:type="spellStart"/>
      <w:r>
        <w:t>Xcode</w:t>
      </w:r>
      <w:proofErr w:type="spellEnd"/>
      <w:r>
        <w:t xml:space="preserve"> é o centro de desenvolvimento dos produtos Apple e com ela temos um incrível ambiente produtivo para a criação de </w:t>
      </w:r>
      <w:proofErr w:type="spellStart"/>
      <w:r>
        <w:t>apps</w:t>
      </w:r>
      <w:proofErr w:type="spellEnd"/>
      <w:r>
        <w:t xml:space="preserve"> para Mac, iPhone, </w:t>
      </w:r>
      <w:proofErr w:type="spellStart"/>
      <w:r>
        <w:t>iPad</w:t>
      </w:r>
      <w:proofErr w:type="spellEnd"/>
      <w:r>
        <w:t xml:space="preserve">, Apple </w:t>
      </w:r>
      <w:proofErr w:type="spellStart"/>
      <w:r>
        <w:t>Watch</w:t>
      </w:r>
      <w:proofErr w:type="spellEnd"/>
      <w:r>
        <w:t xml:space="preserve"> e Apple TV</w:t>
      </w:r>
      <w:r w:rsidR="000E34CB">
        <w:t>.</w:t>
      </w:r>
    </w:p>
    <w:p w14:paraId="5F84313F" w14:textId="4E77FF71" w:rsidR="000E34CB" w:rsidRDefault="000E34CB" w:rsidP="00C91E61">
      <w:r>
        <w:t xml:space="preserve">Em comparação ao Android, o </w:t>
      </w:r>
      <w:proofErr w:type="spellStart"/>
      <w:r>
        <w:t>Xcode</w:t>
      </w:r>
      <w:proofErr w:type="spellEnd"/>
      <w:r>
        <w:t xml:space="preserve"> se equivale ao Android Studio. O diferencial do Xcode é que ele é desenvolvido pela própria Apple e é compatível apenas com </w:t>
      </w:r>
      <w:proofErr w:type="spellStart"/>
      <w:r>
        <w:t>Macs</w:t>
      </w:r>
      <w:proofErr w:type="spellEnd"/>
      <w:r>
        <w:t xml:space="preserve">, isto garante que a IDE irá funcionar com vigor, sem travamentos até mesmo com </w:t>
      </w:r>
      <w:proofErr w:type="spellStart"/>
      <w:r>
        <w:t>Macs</w:t>
      </w:r>
      <w:proofErr w:type="spellEnd"/>
      <w:r>
        <w:t xml:space="preserve"> mais antigos e menos potentes, pois o </w:t>
      </w:r>
      <w:proofErr w:type="spellStart"/>
      <w:r>
        <w:t>app</w:t>
      </w:r>
      <w:proofErr w:type="spellEnd"/>
      <w:r>
        <w:t xml:space="preserve"> (</w:t>
      </w:r>
      <w:proofErr w:type="spellStart"/>
      <w:r>
        <w:t>Xcode</w:t>
      </w:r>
      <w:proofErr w:type="spellEnd"/>
      <w:r>
        <w:t xml:space="preserve"> é dado como um </w:t>
      </w:r>
      <w:proofErr w:type="spellStart"/>
      <w:r>
        <w:t>app</w:t>
      </w:r>
      <w:proofErr w:type="spellEnd"/>
      <w:r>
        <w:t xml:space="preserve"> para Mac) foi criado de forma otimizada para os </w:t>
      </w:r>
      <w:proofErr w:type="spellStart"/>
      <w:r>
        <w:t>Macs</w:t>
      </w:r>
      <w:proofErr w:type="spellEnd"/>
      <w:r>
        <w:t>.</w:t>
      </w:r>
    </w:p>
    <w:p w14:paraId="2861D4A2" w14:textId="77777777" w:rsidR="008061FE" w:rsidRDefault="003502C8" w:rsidP="00294F6F">
      <w:pPr>
        <w:keepNext/>
      </w:pPr>
      <w:commentRangeStart w:id="48"/>
      <w:r>
        <w:rPr>
          <w:noProof/>
        </w:rPr>
        <w:lastRenderedPageBreak/>
        <w:drawing>
          <wp:inline distT="0" distB="0" distL="0" distR="0" wp14:anchorId="5711BF0C" wp14:editId="086C6C9B">
            <wp:extent cx="5733415" cy="3423920"/>
            <wp:effectExtent l="0" t="0" r="698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6-10-24 às 13.27.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423920"/>
                    </a:xfrm>
                    <a:prstGeom prst="rect">
                      <a:avLst/>
                    </a:prstGeom>
                  </pic:spPr>
                </pic:pic>
              </a:graphicData>
            </a:graphic>
          </wp:inline>
        </w:drawing>
      </w:r>
      <w:commentRangeEnd w:id="48"/>
    </w:p>
    <w:p w14:paraId="4C27145B" w14:textId="7A3DEDD5" w:rsidR="008061FE" w:rsidRDefault="008061FE" w:rsidP="00294F6F">
      <w:pPr>
        <w:pStyle w:val="Legenda"/>
        <w:jc w:val="center"/>
      </w:pPr>
      <w:r>
        <w:t xml:space="preserve">Figura </w:t>
      </w:r>
      <w:fldSimple w:instr=" SEQ Figura \* ARABIC ">
        <w:r w:rsidR="00057162">
          <w:rPr>
            <w:noProof/>
          </w:rPr>
          <w:t>16</w:t>
        </w:r>
      </w:fldSimple>
      <w:r>
        <w:t xml:space="preserve"> - Imagem institucional do Xcode</w:t>
      </w:r>
    </w:p>
    <w:p w14:paraId="242211E8" w14:textId="6364AD86" w:rsidR="003502C8" w:rsidRDefault="00D97122" w:rsidP="00C91E61">
      <w:r>
        <w:rPr>
          <w:rStyle w:val="Refdecomentrio"/>
        </w:rPr>
        <w:commentReference w:id="48"/>
      </w:r>
    </w:p>
    <w:p w14:paraId="481876A6" w14:textId="33571E13" w:rsidR="000E34CB" w:rsidRDefault="000E34CB" w:rsidP="00C91E61">
      <w:commentRangeStart w:id="49"/>
      <w:commentRangeStart w:id="50"/>
      <w:r>
        <w:t xml:space="preserve">Infelizmente o </w:t>
      </w:r>
      <w:proofErr w:type="spellStart"/>
      <w:r>
        <w:t>Xcode</w:t>
      </w:r>
      <w:proofErr w:type="spellEnd"/>
      <w:r>
        <w:t xml:space="preserve"> não vem instalado por padrão, então teremos que baixá-lo da </w:t>
      </w:r>
      <w:proofErr w:type="spellStart"/>
      <w:r>
        <w:t>AppStore</w:t>
      </w:r>
      <w:proofErr w:type="spellEnd"/>
      <w:r>
        <w:t xml:space="preserve">. </w:t>
      </w:r>
      <w:r w:rsidR="00670AC4">
        <w:t>Em sua aula ele já estará instalado, mas para que saiba, o</w:t>
      </w:r>
      <w:r>
        <w:t xml:space="preserve"> </w:t>
      </w:r>
      <w:proofErr w:type="spellStart"/>
      <w:r>
        <w:t>Xcode</w:t>
      </w:r>
      <w:proofErr w:type="spellEnd"/>
      <w:r>
        <w:t xml:space="preserve"> tem aproximadamente 4,5 GB, então reserve um espaço no seu HD e um tempo para esperar o download</w:t>
      </w:r>
      <w:r w:rsidR="00670AC4">
        <w:t xml:space="preserve"> em sua casa</w:t>
      </w:r>
      <w:r>
        <w:t xml:space="preserve">. </w:t>
      </w:r>
      <w:commentRangeEnd w:id="49"/>
      <w:r w:rsidR="00D97122">
        <w:rPr>
          <w:rStyle w:val="Refdecomentrio"/>
        </w:rPr>
        <w:commentReference w:id="49"/>
      </w:r>
      <w:commentRangeEnd w:id="50"/>
      <w:r w:rsidR="00000FFE">
        <w:rPr>
          <w:rStyle w:val="Refdecomentrio"/>
        </w:rPr>
        <w:commentReference w:id="50"/>
      </w:r>
    </w:p>
    <w:p w14:paraId="6601C3C2" w14:textId="773DCAC2" w:rsidR="000E34CB" w:rsidRDefault="000E34CB" w:rsidP="00C91E61">
      <w:commentRangeStart w:id="51"/>
      <w:commentRangeStart w:id="52"/>
      <w:r>
        <w:t xml:space="preserve">O Xcode está em sua versão 8, com ela temos uma série de novas funções como suporte para desenvolvimento de iOS 10 e outras coisas que veremos no decorrer do curso. Vamos então baixar o </w:t>
      </w:r>
      <w:proofErr w:type="spellStart"/>
      <w:r>
        <w:t>Xcode</w:t>
      </w:r>
      <w:proofErr w:type="spellEnd"/>
      <w:r>
        <w:t xml:space="preserve"> 8.0</w:t>
      </w:r>
      <w:ins w:id="53" w:author="Willian" w:date="2016-11-04T19:45:00Z">
        <w:r w:rsidR="00BE1EE2">
          <w:t>:</w:t>
        </w:r>
      </w:ins>
      <w:del w:id="54" w:author="Willian" w:date="2016-11-04T19:45:00Z">
        <w:r w:rsidDel="00BE1EE2">
          <w:delText>.</w:delText>
        </w:r>
        <w:commentRangeEnd w:id="51"/>
        <w:r w:rsidR="007B5452" w:rsidDel="00BE1EE2">
          <w:rPr>
            <w:rStyle w:val="Refdecomentrio"/>
          </w:rPr>
          <w:commentReference w:id="51"/>
        </w:r>
      </w:del>
      <w:commentRangeEnd w:id="52"/>
      <w:r w:rsidR="005F72F1">
        <w:rPr>
          <w:rStyle w:val="Refdecomentrio"/>
        </w:rPr>
        <w:commentReference w:id="52"/>
      </w:r>
    </w:p>
    <w:p w14:paraId="4216C763" w14:textId="7EEC02F8" w:rsidR="00460CD0" w:rsidRPr="00C91E61" w:rsidRDefault="000E34CB" w:rsidP="000E34CB">
      <w:pPr>
        <w:pBdr>
          <w:bottom w:val="single" w:sz="4" w:space="1" w:color="auto"/>
        </w:pBdr>
      </w:pPr>
      <w:r>
        <w:t xml:space="preserve"> </w:t>
      </w:r>
    </w:p>
    <w:p w14:paraId="2EEC2F9F" w14:textId="3395C07A" w:rsidR="00460CD0" w:rsidRDefault="00BE1EE2" w:rsidP="00460CD0">
      <w:ins w:id="55" w:author="Willian" w:date="2016-11-04T19:47:00Z">
        <w:r>
          <w:t xml:space="preserve">Você pode executar os passos a seguir na sua casa caso queira instalar o </w:t>
        </w:r>
        <w:proofErr w:type="spellStart"/>
        <w:r>
          <w:t>Xcode</w:t>
        </w:r>
        <w:proofErr w:type="spellEnd"/>
        <w:r>
          <w:t xml:space="preserve"> em seu Mac pessoal. Como este processo de instalação é um po</w:t>
        </w:r>
        <w:r w:rsidR="005F72F1">
          <w:t>uco demorado, sua escola já estar</w:t>
        </w:r>
      </w:ins>
      <w:ins w:id="56" w:author="Willian" w:date="2016-11-04T19:49:00Z">
        <w:r w:rsidR="005F72F1">
          <w:t xml:space="preserve">á com tudo pronto, então pule para o </w:t>
        </w:r>
      </w:ins>
      <w:ins w:id="57" w:author="Willian" w:date="2016-11-04T19:48:00Z">
        <w:r w:rsidR="005F72F1">
          <w:t xml:space="preserve">tópico 2.3 desta aula. </w:t>
        </w:r>
      </w:ins>
      <w:r w:rsidR="00CD4CC0">
        <w:t>Para realizar a instalação do Xcode, realize os seguintes passos:</w:t>
      </w:r>
    </w:p>
    <w:p w14:paraId="59E0516E" w14:textId="3046B2A1" w:rsidR="00CD4CC0" w:rsidRPr="00F06333" w:rsidRDefault="00CD4CC0" w:rsidP="00CD4CC0">
      <w:pPr>
        <w:pStyle w:val="PargrafodaLista"/>
        <w:numPr>
          <w:ilvl w:val="0"/>
          <w:numId w:val="14"/>
        </w:numPr>
        <w:rPr>
          <w:ins w:id="58" w:author="Willian" w:date="2016-11-04T20:21:00Z"/>
          <w:rStyle w:val="Hiperlink"/>
          <w:color w:val="000000"/>
          <w:u w:val="none"/>
          <w:rPrChange w:id="59" w:author="Willian" w:date="2016-11-04T20:21:00Z">
            <w:rPr>
              <w:ins w:id="60" w:author="Willian" w:date="2016-11-04T20:21:00Z"/>
              <w:rStyle w:val="Hiperlink"/>
              <w:rFonts w:ascii="Helvetica Neue" w:hAnsi="Helvetica Neue" w:cs="Helvetica Neue"/>
            </w:rPr>
          </w:rPrChange>
        </w:rPr>
      </w:pPr>
      <w:commentRangeStart w:id="61"/>
      <w:commentRangeStart w:id="62"/>
      <w:commentRangeStart w:id="63"/>
      <w:r>
        <w:t xml:space="preserve">Abra a </w:t>
      </w:r>
      <w:proofErr w:type="spellStart"/>
      <w:r w:rsidRPr="00CD4CC0">
        <w:rPr>
          <w:b/>
        </w:rPr>
        <w:t>App</w:t>
      </w:r>
      <w:proofErr w:type="spellEnd"/>
      <w:r w:rsidRPr="00CD4CC0">
        <w:rPr>
          <w:b/>
        </w:rPr>
        <w:t xml:space="preserve"> </w:t>
      </w:r>
      <w:proofErr w:type="spellStart"/>
      <w:r w:rsidRPr="00CD4CC0">
        <w:rPr>
          <w:b/>
        </w:rPr>
        <w:t>Store</w:t>
      </w:r>
      <w:proofErr w:type="spellEnd"/>
      <w:r w:rsidR="003506E1">
        <w:t xml:space="preserve"> e procure por Xcode 8. Opcionalmente você pode tentar acessar utilizando esta URL no seu Safari ou browser de preferência: </w:t>
      </w:r>
      <w:hyperlink r:id="rId26" w:history="1">
        <w:r w:rsidR="003506E1" w:rsidRPr="003506E1">
          <w:rPr>
            <w:rStyle w:val="Hiperlink"/>
            <w:rFonts w:ascii="Helvetica Neue" w:hAnsi="Helvetica Neue" w:cs="Helvetica Neue"/>
          </w:rPr>
          <w:t>macappstores://itunes.apple.com/br/app/xcode/id497799835?mt=12</w:t>
        </w:r>
      </w:hyperlink>
    </w:p>
    <w:p w14:paraId="1D4CF6C1" w14:textId="77777777" w:rsidR="00B21CFA" w:rsidRDefault="00B21CFA" w:rsidP="00B21CFA">
      <w:pPr>
        <w:keepNext/>
        <w:jc w:val="center"/>
        <w:rPr>
          <w:ins w:id="64" w:author="Willian" w:date="2016-11-04T20:23:00Z"/>
        </w:rPr>
        <w:pPrChange w:id="65" w:author="Willian" w:date="2016-11-04T20:23:00Z">
          <w:pPr>
            <w:jc w:val="center"/>
          </w:pPr>
        </w:pPrChange>
      </w:pPr>
      <w:ins w:id="66" w:author="Willian" w:date="2016-11-04T20:22:00Z">
        <w:r>
          <w:rPr>
            <w:noProof/>
          </w:rPr>
          <w:lastRenderedPageBreak/>
          <w:drawing>
            <wp:inline distT="0" distB="0" distL="0" distR="0" wp14:anchorId="0EFEA12E" wp14:editId="448EC787">
              <wp:extent cx="5733415" cy="4063365"/>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busque por xcode.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4063365"/>
                      </a:xfrm>
                      <a:prstGeom prst="rect">
                        <a:avLst/>
                      </a:prstGeom>
                    </pic:spPr>
                  </pic:pic>
                </a:graphicData>
              </a:graphic>
            </wp:inline>
          </w:drawing>
        </w:r>
      </w:ins>
    </w:p>
    <w:p w14:paraId="78CEEB74" w14:textId="1E510F87" w:rsidR="00F06333" w:rsidRPr="00CD4CC0" w:rsidRDefault="00B21CFA" w:rsidP="00B21CFA">
      <w:pPr>
        <w:pStyle w:val="Legenda"/>
        <w:jc w:val="center"/>
        <w:pPrChange w:id="67" w:author="Willian" w:date="2016-11-04T20:23:00Z">
          <w:pPr>
            <w:pStyle w:val="PargrafodaLista"/>
            <w:numPr>
              <w:numId w:val="14"/>
            </w:numPr>
            <w:ind w:hanging="360"/>
          </w:pPr>
        </w:pPrChange>
      </w:pPr>
      <w:ins w:id="68" w:author="Willian" w:date="2016-11-04T20:23:00Z">
        <w:r>
          <w:t xml:space="preserve">Figura </w:t>
        </w:r>
        <w:r>
          <w:fldChar w:fldCharType="begin"/>
        </w:r>
        <w:r>
          <w:instrText xml:space="preserve"> SEQ Figura \* ARABIC </w:instrText>
        </w:r>
      </w:ins>
      <w:r>
        <w:fldChar w:fldCharType="separate"/>
      </w:r>
      <w:ins w:id="69" w:author="Willian" w:date="2016-11-04T20:56:00Z">
        <w:r w:rsidR="00057162">
          <w:rPr>
            <w:noProof/>
          </w:rPr>
          <w:t>17</w:t>
        </w:r>
      </w:ins>
      <w:ins w:id="70" w:author="Willian" w:date="2016-11-04T20:23:00Z">
        <w:r>
          <w:fldChar w:fldCharType="end"/>
        </w:r>
        <w:r>
          <w:t xml:space="preserve"> - Buscando </w:t>
        </w:r>
        <w:proofErr w:type="spellStart"/>
        <w:r>
          <w:t>Xcode</w:t>
        </w:r>
        <w:proofErr w:type="spellEnd"/>
        <w:r>
          <w:t xml:space="preserve"> na </w:t>
        </w:r>
        <w:proofErr w:type="spellStart"/>
        <w:r>
          <w:t>App</w:t>
        </w:r>
        <w:proofErr w:type="spellEnd"/>
        <w:r>
          <w:t xml:space="preserve"> </w:t>
        </w:r>
        <w:proofErr w:type="spellStart"/>
        <w:r>
          <w:t>Store</w:t>
        </w:r>
      </w:ins>
      <w:proofErr w:type="spellEnd"/>
    </w:p>
    <w:p w14:paraId="5BA4D10E" w14:textId="3511F6B0" w:rsidR="00CD4CC0" w:rsidDel="00470FA9" w:rsidRDefault="003506E1" w:rsidP="00CD4CC0">
      <w:pPr>
        <w:pStyle w:val="PargrafodaLista"/>
        <w:numPr>
          <w:ilvl w:val="0"/>
          <w:numId w:val="14"/>
        </w:numPr>
        <w:rPr>
          <w:del w:id="71" w:author="Willian" w:date="2016-11-04T20:24:00Z"/>
        </w:rPr>
      </w:pPr>
      <w:del w:id="72" w:author="Willian" w:date="2016-11-04T20:24:00Z">
        <w:r w:rsidDel="00470FA9">
          <w:delText>Na tela que se abriu, faça Download do Xcod</w:delText>
        </w:r>
      </w:del>
      <w:del w:id="73" w:author="Willian" w:date="2016-11-04T20:23:00Z">
        <w:r w:rsidDel="00B21CFA">
          <w:delText>e.</w:delText>
        </w:r>
      </w:del>
    </w:p>
    <w:p w14:paraId="233F9C2A" w14:textId="0D3184C0" w:rsidR="003506E1" w:rsidDel="00470FA9" w:rsidRDefault="003506E1" w:rsidP="00CD4CC0">
      <w:pPr>
        <w:pStyle w:val="PargrafodaLista"/>
        <w:numPr>
          <w:ilvl w:val="0"/>
          <w:numId w:val="14"/>
        </w:numPr>
        <w:rPr>
          <w:del w:id="74" w:author="Willian" w:date="2016-11-04T20:24:00Z"/>
        </w:rPr>
      </w:pPr>
      <w:del w:id="75" w:author="Willian" w:date="2016-11-04T20:24:00Z">
        <w:r w:rsidDel="00470FA9">
          <w:delText>O processo de instalação do Xcode é comum a todos os apps para Mac. Então siga o processo de instalação e finalize.</w:delText>
        </w:r>
      </w:del>
    </w:p>
    <w:p w14:paraId="3F5CBDE0" w14:textId="77777777" w:rsidR="00966B7E" w:rsidRPr="00966B7E" w:rsidRDefault="003506E1" w:rsidP="00CD4CC0">
      <w:pPr>
        <w:pStyle w:val="PargrafodaLista"/>
        <w:numPr>
          <w:ilvl w:val="0"/>
          <w:numId w:val="14"/>
        </w:numPr>
        <w:rPr>
          <w:ins w:id="76" w:author="Willian" w:date="2016-11-04T20:32:00Z"/>
          <w:rPrChange w:id="77" w:author="Willian" w:date="2016-11-04T20:32:00Z">
            <w:rPr>
              <w:ins w:id="78" w:author="Willian" w:date="2016-11-04T20:32:00Z"/>
              <w:b/>
            </w:rPr>
          </w:rPrChange>
        </w:rPr>
      </w:pPr>
      <w:del w:id="79" w:author="Willian" w:date="2016-11-04T20:24:00Z">
        <w:r w:rsidDel="00470FA9">
          <w:delText xml:space="preserve">Após baixado e instalado, abra o Xcode e aceite os </w:delText>
        </w:r>
        <w:commentRangeStart w:id="80"/>
        <w:r w:rsidDel="00470FA9">
          <w:delText>termos de uso.</w:delText>
        </w:r>
        <w:commentRangeEnd w:id="61"/>
        <w:r w:rsidR="007B5452" w:rsidDel="00470FA9">
          <w:rPr>
            <w:rStyle w:val="Refdecomentrio"/>
          </w:rPr>
          <w:commentReference w:id="61"/>
        </w:r>
        <w:commentRangeEnd w:id="62"/>
        <w:commentRangeEnd w:id="63"/>
        <w:commentRangeEnd w:id="80"/>
        <w:r w:rsidR="00670AC4" w:rsidDel="00470FA9">
          <w:rPr>
            <w:rStyle w:val="Refdecomentrio"/>
          </w:rPr>
          <w:commentReference w:id="80"/>
        </w:r>
        <w:r w:rsidR="00B50064" w:rsidDel="00470FA9">
          <w:rPr>
            <w:rStyle w:val="Refdecomentrio"/>
          </w:rPr>
          <w:commentReference w:id="62"/>
        </w:r>
      </w:del>
      <w:r w:rsidR="00D85B1B">
        <w:rPr>
          <w:rStyle w:val="Refdecomentrio"/>
        </w:rPr>
        <w:commentReference w:id="63"/>
      </w:r>
      <w:ins w:id="82" w:author="Willian" w:date="2016-11-04T20:24:00Z">
        <w:r w:rsidR="00470FA9">
          <w:t xml:space="preserve">Nos resultados da busca, localize o </w:t>
        </w:r>
        <w:proofErr w:type="spellStart"/>
        <w:r w:rsidR="00470FA9">
          <w:t>Xcode</w:t>
        </w:r>
        <w:proofErr w:type="spellEnd"/>
        <w:r w:rsidR="00470FA9">
          <w:t xml:space="preserve"> e clique</w:t>
        </w:r>
      </w:ins>
      <w:ins w:id="83" w:author="Willian" w:date="2016-11-04T20:26:00Z">
        <w:r w:rsidR="00633A87">
          <w:t xml:space="preserve"> em </w:t>
        </w:r>
        <w:r w:rsidR="00633A87" w:rsidRPr="00633A87">
          <w:rPr>
            <w:b/>
            <w:rPrChange w:id="84" w:author="Willian" w:date="2016-11-04T20:27:00Z">
              <w:rPr/>
            </w:rPrChange>
          </w:rPr>
          <w:t>Obter</w:t>
        </w:r>
      </w:ins>
      <w:ins w:id="85" w:author="Willian" w:date="2016-11-04T20:27:00Z">
        <w:r w:rsidR="00966B7E">
          <w:t xml:space="preserve"> </w:t>
        </w:r>
      </w:ins>
      <w:ins w:id="86" w:author="Willian" w:date="2016-11-04T20:31:00Z">
        <w:r w:rsidR="00966B7E">
          <w:t xml:space="preserve">e em </w:t>
        </w:r>
        <w:proofErr w:type="spellStart"/>
        <w:r w:rsidR="00966B7E">
          <w:t>seguinda</w:t>
        </w:r>
        <w:proofErr w:type="spellEnd"/>
        <w:r w:rsidR="00966B7E">
          <w:t xml:space="preserve"> clique em </w:t>
        </w:r>
        <w:r w:rsidR="00966B7E">
          <w:rPr>
            <w:b/>
          </w:rPr>
          <w:t xml:space="preserve">Instalar </w:t>
        </w:r>
        <w:proofErr w:type="spellStart"/>
        <w:r w:rsidR="00966B7E">
          <w:rPr>
            <w:b/>
          </w:rPr>
          <w:t>App</w:t>
        </w:r>
      </w:ins>
      <w:proofErr w:type="spellEnd"/>
      <w:ins w:id="87" w:author="Willian" w:date="2016-11-04T20:32:00Z">
        <w:r w:rsidR="00966B7E">
          <w:rPr>
            <w:b/>
          </w:rPr>
          <w:t>.</w:t>
        </w:r>
      </w:ins>
    </w:p>
    <w:p w14:paraId="584BE498" w14:textId="77777777" w:rsidR="0055297C" w:rsidRDefault="0055297C" w:rsidP="0055297C">
      <w:pPr>
        <w:keepNext/>
        <w:jc w:val="center"/>
        <w:rPr>
          <w:ins w:id="88" w:author="Willian" w:date="2016-11-04T20:34:00Z"/>
        </w:rPr>
        <w:pPrChange w:id="89" w:author="Willian" w:date="2016-11-04T20:34:00Z">
          <w:pPr>
            <w:jc w:val="center"/>
          </w:pPr>
        </w:pPrChange>
      </w:pPr>
      <w:ins w:id="90" w:author="Willian" w:date="2016-11-04T20:33:00Z">
        <w:r>
          <w:rPr>
            <w:noProof/>
          </w:rPr>
          <w:drawing>
            <wp:inline distT="0" distB="0" distL="0" distR="0" wp14:anchorId="4E93A2BB" wp14:editId="77333878">
              <wp:extent cx="2451735" cy="1345115"/>
              <wp:effectExtent l="0" t="0" r="1206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lique em obter.png"/>
                      <pic:cNvPicPr/>
                    </pic:nvPicPr>
                    <pic:blipFill>
                      <a:blip r:embed="rId28">
                        <a:extLst>
                          <a:ext uri="{28A0092B-C50C-407E-A947-70E740481C1C}">
                            <a14:useLocalDpi xmlns:a14="http://schemas.microsoft.com/office/drawing/2010/main" val="0"/>
                          </a:ext>
                        </a:extLst>
                      </a:blip>
                      <a:stretch>
                        <a:fillRect/>
                      </a:stretch>
                    </pic:blipFill>
                    <pic:spPr>
                      <a:xfrm>
                        <a:off x="0" y="0"/>
                        <a:ext cx="2468313" cy="1354210"/>
                      </a:xfrm>
                      <a:prstGeom prst="rect">
                        <a:avLst/>
                      </a:prstGeom>
                    </pic:spPr>
                  </pic:pic>
                </a:graphicData>
              </a:graphic>
            </wp:inline>
          </w:drawing>
        </w:r>
      </w:ins>
    </w:p>
    <w:p w14:paraId="3AF1FA05" w14:textId="5C5F3E3D" w:rsidR="00966B7E" w:rsidRDefault="0055297C" w:rsidP="0055297C">
      <w:pPr>
        <w:pStyle w:val="Legenda"/>
        <w:jc w:val="center"/>
        <w:rPr>
          <w:ins w:id="91" w:author="Willian" w:date="2016-11-04T20:33:00Z"/>
        </w:rPr>
        <w:pPrChange w:id="92" w:author="Willian" w:date="2016-11-04T20:34:00Z">
          <w:pPr>
            <w:pStyle w:val="PargrafodaLista"/>
            <w:numPr>
              <w:numId w:val="14"/>
            </w:numPr>
            <w:ind w:hanging="360"/>
          </w:pPr>
        </w:pPrChange>
      </w:pPr>
      <w:ins w:id="93" w:author="Willian" w:date="2016-11-04T20:34:00Z">
        <w:r>
          <w:t xml:space="preserve">Figura </w:t>
        </w:r>
        <w:r>
          <w:fldChar w:fldCharType="begin"/>
        </w:r>
        <w:r>
          <w:instrText xml:space="preserve"> SEQ Figura \* ARABIC </w:instrText>
        </w:r>
      </w:ins>
      <w:r>
        <w:fldChar w:fldCharType="separate"/>
      </w:r>
      <w:ins w:id="94" w:author="Willian" w:date="2016-11-04T20:56:00Z">
        <w:r w:rsidR="00057162">
          <w:rPr>
            <w:noProof/>
          </w:rPr>
          <w:t>18</w:t>
        </w:r>
      </w:ins>
      <w:ins w:id="95" w:author="Willian" w:date="2016-11-04T20:34:00Z">
        <w:r>
          <w:fldChar w:fldCharType="end"/>
        </w:r>
        <w:r>
          <w:t xml:space="preserve"> - Clique em Obter</w:t>
        </w:r>
      </w:ins>
    </w:p>
    <w:p w14:paraId="05D89A06" w14:textId="77777777" w:rsidR="0055297C" w:rsidRDefault="0055297C" w:rsidP="0055297C">
      <w:pPr>
        <w:keepNext/>
        <w:jc w:val="center"/>
        <w:rPr>
          <w:ins w:id="96" w:author="Willian" w:date="2016-11-04T20:34:00Z"/>
        </w:rPr>
        <w:pPrChange w:id="97" w:author="Willian" w:date="2016-11-04T20:34:00Z">
          <w:pPr>
            <w:jc w:val="center"/>
          </w:pPr>
        </w:pPrChange>
      </w:pPr>
      <w:ins w:id="98" w:author="Willian" w:date="2016-11-04T20:33:00Z">
        <w:r>
          <w:rPr>
            <w:noProof/>
          </w:rPr>
          <w:drawing>
            <wp:inline distT="0" distB="0" distL="0" distR="0" wp14:anchorId="61533AF7" wp14:editId="40A2BA3C">
              <wp:extent cx="2584642" cy="1471100"/>
              <wp:effectExtent l="0" t="0" r="635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Clique em intalar o app.png"/>
                      <pic:cNvPicPr/>
                    </pic:nvPicPr>
                    <pic:blipFill>
                      <a:blip r:embed="rId29">
                        <a:extLst>
                          <a:ext uri="{28A0092B-C50C-407E-A947-70E740481C1C}">
                            <a14:useLocalDpi xmlns:a14="http://schemas.microsoft.com/office/drawing/2010/main" val="0"/>
                          </a:ext>
                        </a:extLst>
                      </a:blip>
                      <a:stretch>
                        <a:fillRect/>
                      </a:stretch>
                    </pic:blipFill>
                    <pic:spPr>
                      <a:xfrm>
                        <a:off x="0" y="0"/>
                        <a:ext cx="2618078" cy="1490131"/>
                      </a:xfrm>
                      <a:prstGeom prst="rect">
                        <a:avLst/>
                      </a:prstGeom>
                    </pic:spPr>
                  </pic:pic>
                </a:graphicData>
              </a:graphic>
            </wp:inline>
          </w:drawing>
        </w:r>
      </w:ins>
    </w:p>
    <w:p w14:paraId="030A5812" w14:textId="3694C19B" w:rsidR="0055297C" w:rsidRDefault="0055297C" w:rsidP="0055297C">
      <w:pPr>
        <w:pStyle w:val="Legenda"/>
        <w:jc w:val="center"/>
        <w:rPr>
          <w:ins w:id="99" w:author="Willian" w:date="2016-11-04T20:33:00Z"/>
        </w:rPr>
        <w:pPrChange w:id="100" w:author="Willian" w:date="2016-11-04T20:34:00Z">
          <w:pPr>
            <w:pStyle w:val="PargrafodaLista"/>
            <w:numPr>
              <w:numId w:val="14"/>
            </w:numPr>
            <w:ind w:hanging="360"/>
          </w:pPr>
        </w:pPrChange>
      </w:pPr>
      <w:ins w:id="101" w:author="Willian" w:date="2016-11-04T20:34:00Z">
        <w:r>
          <w:t xml:space="preserve">Figura </w:t>
        </w:r>
        <w:r>
          <w:fldChar w:fldCharType="begin"/>
        </w:r>
        <w:r>
          <w:instrText xml:space="preserve"> SEQ Figura \* ARABIC </w:instrText>
        </w:r>
      </w:ins>
      <w:r>
        <w:fldChar w:fldCharType="separate"/>
      </w:r>
      <w:ins w:id="102" w:author="Willian" w:date="2016-11-04T20:56:00Z">
        <w:r w:rsidR="00057162">
          <w:rPr>
            <w:noProof/>
          </w:rPr>
          <w:t>19</w:t>
        </w:r>
      </w:ins>
      <w:ins w:id="103" w:author="Willian" w:date="2016-11-04T20:34:00Z">
        <w:r>
          <w:fldChar w:fldCharType="end"/>
        </w:r>
        <w:r>
          <w:t xml:space="preserve"> - Clique em Instalar </w:t>
        </w:r>
        <w:proofErr w:type="spellStart"/>
        <w:r>
          <w:t>App</w:t>
        </w:r>
      </w:ins>
      <w:proofErr w:type="spellEnd"/>
    </w:p>
    <w:p w14:paraId="1DB9F9CC" w14:textId="77777777" w:rsidR="0055297C" w:rsidRPr="00966B7E" w:rsidRDefault="0055297C" w:rsidP="00966B7E">
      <w:pPr>
        <w:rPr>
          <w:ins w:id="104" w:author="Willian" w:date="2016-11-04T20:32:00Z"/>
          <w:rPrChange w:id="105" w:author="Willian" w:date="2016-11-04T20:32:00Z">
            <w:rPr>
              <w:ins w:id="106" w:author="Willian" w:date="2016-11-04T20:32:00Z"/>
              <w:b/>
            </w:rPr>
          </w:rPrChange>
        </w:rPr>
        <w:pPrChange w:id="107" w:author="Willian" w:date="2016-11-04T20:32:00Z">
          <w:pPr>
            <w:pStyle w:val="PargrafodaLista"/>
            <w:numPr>
              <w:numId w:val="14"/>
            </w:numPr>
            <w:ind w:hanging="360"/>
          </w:pPr>
        </w:pPrChange>
      </w:pPr>
    </w:p>
    <w:p w14:paraId="71AF7494" w14:textId="77777777" w:rsidR="00293085" w:rsidRDefault="0055297C" w:rsidP="00CD4CC0">
      <w:pPr>
        <w:pStyle w:val="PargrafodaLista"/>
        <w:numPr>
          <w:ilvl w:val="0"/>
          <w:numId w:val="14"/>
        </w:numPr>
        <w:rPr>
          <w:ins w:id="108" w:author="Willian" w:date="2016-11-04T20:38:00Z"/>
        </w:rPr>
      </w:pPr>
      <w:ins w:id="109" w:author="Willian" w:date="2016-11-04T20:35:00Z">
        <w:r>
          <w:lastRenderedPageBreak/>
          <w:t xml:space="preserve">Na nova tela </w:t>
        </w:r>
      </w:ins>
      <w:ins w:id="110" w:author="Willian" w:date="2016-11-04T20:36:00Z">
        <w:r w:rsidR="00293085">
          <w:t>você terá que se autenticar, ent</w:t>
        </w:r>
      </w:ins>
      <w:ins w:id="111" w:author="Willian" w:date="2016-11-04T20:37:00Z">
        <w:r w:rsidR="00293085">
          <w:t xml:space="preserve">ão insira seu ID Apple e senha. </w:t>
        </w:r>
      </w:ins>
    </w:p>
    <w:p w14:paraId="2D32CAE7" w14:textId="77777777" w:rsidR="00293085" w:rsidRDefault="00293085" w:rsidP="00293085">
      <w:pPr>
        <w:keepNext/>
        <w:ind w:left="360"/>
        <w:jc w:val="center"/>
        <w:rPr>
          <w:ins w:id="112" w:author="Willian" w:date="2016-11-04T20:39:00Z"/>
        </w:rPr>
        <w:pPrChange w:id="113" w:author="Willian" w:date="2016-11-04T20:39:00Z">
          <w:pPr>
            <w:ind w:left="360"/>
          </w:pPr>
        </w:pPrChange>
      </w:pPr>
      <w:ins w:id="114" w:author="Willian" w:date="2016-11-04T20:38:00Z">
        <w:r>
          <w:rPr>
            <w:noProof/>
          </w:rPr>
          <w:drawing>
            <wp:inline distT="0" distB="0" distL="0" distR="0" wp14:anchorId="3247DC6F" wp14:editId="2F7A9C89">
              <wp:extent cx="5733415" cy="1691005"/>
              <wp:effectExtent l="0" t="0" r="6985" b="1079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Insira seu nome de usuário e senha.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1691005"/>
                      </a:xfrm>
                      <a:prstGeom prst="rect">
                        <a:avLst/>
                      </a:prstGeom>
                    </pic:spPr>
                  </pic:pic>
                </a:graphicData>
              </a:graphic>
            </wp:inline>
          </w:drawing>
        </w:r>
      </w:ins>
    </w:p>
    <w:p w14:paraId="04FF6070" w14:textId="38EA4722" w:rsidR="00293085" w:rsidRDefault="00293085" w:rsidP="00293085">
      <w:pPr>
        <w:pStyle w:val="Legenda"/>
        <w:jc w:val="center"/>
        <w:rPr>
          <w:ins w:id="115" w:author="Willian" w:date="2016-11-04T20:38:00Z"/>
        </w:rPr>
        <w:pPrChange w:id="116" w:author="Willian" w:date="2016-11-04T20:39:00Z">
          <w:pPr>
            <w:pStyle w:val="PargrafodaLista"/>
            <w:numPr>
              <w:numId w:val="14"/>
            </w:numPr>
            <w:ind w:hanging="360"/>
          </w:pPr>
        </w:pPrChange>
      </w:pPr>
      <w:ins w:id="117" w:author="Willian" w:date="2016-11-04T20:39:00Z">
        <w:r>
          <w:t xml:space="preserve">Figura </w:t>
        </w:r>
        <w:r>
          <w:fldChar w:fldCharType="begin"/>
        </w:r>
        <w:r>
          <w:instrText xml:space="preserve"> SEQ Figura \* ARABIC </w:instrText>
        </w:r>
      </w:ins>
      <w:r>
        <w:fldChar w:fldCharType="separate"/>
      </w:r>
      <w:ins w:id="118" w:author="Willian" w:date="2016-11-04T20:56:00Z">
        <w:r w:rsidR="00057162">
          <w:rPr>
            <w:noProof/>
          </w:rPr>
          <w:t>20</w:t>
        </w:r>
      </w:ins>
      <w:ins w:id="119" w:author="Willian" w:date="2016-11-04T20:39:00Z">
        <w:r>
          <w:fldChar w:fldCharType="end"/>
        </w:r>
        <w:r>
          <w:t xml:space="preserve"> - Autenticação na </w:t>
        </w:r>
        <w:proofErr w:type="spellStart"/>
        <w:r>
          <w:t>App</w:t>
        </w:r>
        <w:proofErr w:type="spellEnd"/>
        <w:r>
          <w:t xml:space="preserve"> </w:t>
        </w:r>
        <w:proofErr w:type="spellStart"/>
        <w:r>
          <w:t>Store</w:t>
        </w:r>
      </w:ins>
      <w:proofErr w:type="spellEnd"/>
    </w:p>
    <w:p w14:paraId="6B3D799B" w14:textId="73184441" w:rsidR="00966B7E" w:rsidRDefault="00293085" w:rsidP="00CD4CC0">
      <w:pPr>
        <w:pStyle w:val="PargrafodaLista"/>
        <w:numPr>
          <w:ilvl w:val="0"/>
          <w:numId w:val="14"/>
        </w:numPr>
        <w:rPr>
          <w:ins w:id="120" w:author="Willian" w:date="2016-11-04T20:32:00Z"/>
        </w:rPr>
      </w:pPr>
      <w:ins w:id="121" w:author="Willian" w:date="2016-11-04T20:37:00Z">
        <w:r>
          <w:t xml:space="preserve">Se você não baixou nenhum </w:t>
        </w:r>
        <w:proofErr w:type="spellStart"/>
        <w:r>
          <w:t>app</w:t>
        </w:r>
        <w:proofErr w:type="spellEnd"/>
        <w:r>
          <w:t xml:space="preserve"> anteriormente na </w:t>
        </w:r>
        <w:proofErr w:type="spellStart"/>
        <w:r>
          <w:t>App</w:t>
        </w:r>
        <w:proofErr w:type="spellEnd"/>
        <w:r>
          <w:t xml:space="preserve"> </w:t>
        </w:r>
        <w:proofErr w:type="spellStart"/>
        <w:r>
          <w:t>Store</w:t>
        </w:r>
        <w:proofErr w:type="spellEnd"/>
        <w:r>
          <w:t>, você precisará confirmar seus dados de pagamento (</w:t>
        </w:r>
      </w:ins>
      <w:ins w:id="122" w:author="Willian" w:date="2016-11-04T20:38:00Z">
        <w:r>
          <w:t xml:space="preserve">lembrando que o </w:t>
        </w:r>
        <w:proofErr w:type="spellStart"/>
        <w:r>
          <w:t>Xcode</w:t>
        </w:r>
        <w:proofErr w:type="spellEnd"/>
        <w:r>
          <w:t xml:space="preserve"> é um </w:t>
        </w:r>
        <w:proofErr w:type="spellStart"/>
        <w:r>
          <w:t>app</w:t>
        </w:r>
        <w:proofErr w:type="spellEnd"/>
        <w:r>
          <w:t xml:space="preserve"> gratuito</w:t>
        </w:r>
      </w:ins>
      <w:ins w:id="123" w:author="Willian" w:date="2016-11-04T20:37:00Z">
        <w:r>
          <w:t>)</w:t>
        </w:r>
      </w:ins>
      <w:ins w:id="124" w:author="Willian" w:date="2016-11-04T20:38:00Z">
        <w:r>
          <w:t>.</w:t>
        </w:r>
      </w:ins>
    </w:p>
    <w:p w14:paraId="31220494" w14:textId="77777777" w:rsidR="00940E45" w:rsidRDefault="00FE4F3A" w:rsidP="00CD4CC0">
      <w:pPr>
        <w:pStyle w:val="PargrafodaLista"/>
        <w:numPr>
          <w:ilvl w:val="0"/>
          <w:numId w:val="14"/>
        </w:numPr>
        <w:rPr>
          <w:ins w:id="125" w:author="Willian" w:date="2016-11-04T20:47:00Z"/>
        </w:rPr>
      </w:pPr>
      <w:ins w:id="126" w:author="Willian" w:date="2016-11-04T20:42:00Z">
        <w:r>
          <w:t xml:space="preserve">O </w:t>
        </w:r>
        <w:proofErr w:type="spellStart"/>
        <w:r>
          <w:t>app</w:t>
        </w:r>
        <w:proofErr w:type="spellEnd"/>
        <w:r>
          <w:t xml:space="preserve"> irá baixar e instalar</w:t>
        </w:r>
      </w:ins>
      <w:ins w:id="127" w:author="Willian" w:date="2016-11-04T20:44:00Z">
        <w:r w:rsidR="00940E45">
          <w:t>.</w:t>
        </w:r>
      </w:ins>
    </w:p>
    <w:p w14:paraId="09FE36F7" w14:textId="77777777" w:rsidR="004E128E" w:rsidRDefault="004E128E" w:rsidP="004E128E">
      <w:pPr>
        <w:keepNext/>
        <w:jc w:val="center"/>
        <w:rPr>
          <w:ins w:id="128" w:author="Willian" w:date="2016-11-04T20:48:00Z"/>
        </w:rPr>
        <w:pPrChange w:id="129" w:author="Willian" w:date="2016-11-04T20:48:00Z">
          <w:pPr>
            <w:jc w:val="center"/>
          </w:pPr>
        </w:pPrChange>
      </w:pPr>
      <w:ins w:id="130" w:author="Willian" w:date="2016-11-04T20:48:00Z">
        <w:r>
          <w:rPr>
            <w:noProof/>
          </w:rPr>
          <w:drawing>
            <wp:inline distT="0" distB="0" distL="0" distR="0" wp14:anchorId="143C5E5C" wp14:editId="33E804B4">
              <wp:extent cx="2654468" cy="150173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 Indicativo de instalação.png"/>
                      <pic:cNvPicPr/>
                    </pic:nvPicPr>
                    <pic:blipFill>
                      <a:blip r:embed="rId31">
                        <a:extLst>
                          <a:ext uri="{28A0092B-C50C-407E-A947-70E740481C1C}">
                            <a14:useLocalDpi xmlns:a14="http://schemas.microsoft.com/office/drawing/2010/main" val="0"/>
                          </a:ext>
                        </a:extLst>
                      </a:blip>
                      <a:stretch>
                        <a:fillRect/>
                      </a:stretch>
                    </pic:blipFill>
                    <pic:spPr>
                      <a:xfrm>
                        <a:off x="0" y="0"/>
                        <a:ext cx="2684087" cy="1518488"/>
                      </a:xfrm>
                      <a:prstGeom prst="rect">
                        <a:avLst/>
                      </a:prstGeom>
                    </pic:spPr>
                  </pic:pic>
                </a:graphicData>
              </a:graphic>
            </wp:inline>
          </w:drawing>
        </w:r>
      </w:ins>
    </w:p>
    <w:p w14:paraId="03100A19" w14:textId="68C26DDD" w:rsidR="004E128E" w:rsidRDefault="004E128E" w:rsidP="004E128E">
      <w:pPr>
        <w:pStyle w:val="Legenda"/>
        <w:jc w:val="center"/>
        <w:rPr>
          <w:ins w:id="131" w:author="Willian" w:date="2016-11-04T20:44:00Z"/>
        </w:rPr>
        <w:pPrChange w:id="132" w:author="Willian" w:date="2016-11-04T20:48:00Z">
          <w:pPr>
            <w:pStyle w:val="PargrafodaLista"/>
            <w:numPr>
              <w:numId w:val="14"/>
            </w:numPr>
            <w:ind w:hanging="360"/>
          </w:pPr>
        </w:pPrChange>
      </w:pPr>
      <w:ins w:id="133" w:author="Willian" w:date="2016-11-04T20:48:00Z">
        <w:r>
          <w:t xml:space="preserve">Figura </w:t>
        </w:r>
        <w:r>
          <w:fldChar w:fldCharType="begin"/>
        </w:r>
        <w:r>
          <w:instrText xml:space="preserve"> SEQ Figura \* ARABIC </w:instrText>
        </w:r>
      </w:ins>
      <w:r>
        <w:fldChar w:fldCharType="separate"/>
      </w:r>
      <w:ins w:id="134" w:author="Willian" w:date="2016-11-04T20:56:00Z">
        <w:r w:rsidR="00057162">
          <w:rPr>
            <w:noProof/>
          </w:rPr>
          <w:t>21</w:t>
        </w:r>
      </w:ins>
      <w:ins w:id="135" w:author="Willian" w:date="2016-11-04T20:48:00Z">
        <w:r>
          <w:fldChar w:fldCharType="end"/>
        </w:r>
        <w:r>
          <w:t xml:space="preserve"> - Instalação do </w:t>
        </w:r>
        <w:proofErr w:type="spellStart"/>
        <w:r>
          <w:t>Xcode</w:t>
        </w:r>
        <w:proofErr w:type="spellEnd"/>
        <w:r>
          <w:t xml:space="preserve"> iniciada</w:t>
        </w:r>
      </w:ins>
    </w:p>
    <w:p w14:paraId="7C12F5DC" w14:textId="04CF37F5" w:rsidR="004E128E" w:rsidRDefault="00940E45" w:rsidP="00CD4CC0">
      <w:pPr>
        <w:pStyle w:val="PargrafodaLista"/>
        <w:numPr>
          <w:ilvl w:val="0"/>
          <w:numId w:val="14"/>
        </w:numPr>
        <w:rPr>
          <w:ins w:id="136" w:author="Willian" w:date="2016-11-04T20:55:00Z"/>
        </w:rPr>
      </w:pPr>
      <w:ins w:id="137" w:author="Willian" w:date="2016-11-04T20:44:00Z">
        <w:r>
          <w:t>Voc</w:t>
        </w:r>
      </w:ins>
      <w:ins w:id="138" w:author="Willian" w:date="2016-11-04T20:45:00Z">
        <w:r>
          <w:t xml:space="preserve">ê pode acompanhar o </w:t>
        </w:r>
      </w:ins>
      <w:ins w:id="139" w:author="Willian" w:date="2016-11-04T20:47:00Z">
        <w:r w:rsidR="004E128E">
          <w:t xml:space="preserve">andamento da instalação entrando no </w:t>
        </w:r>
        <w:proofErr w:type="spellStart"/>
        <w:r w:rsidR="004E128E">
          <w:t>Launchpad</w:t>
        </w:r>
        <w:proofErr w:type="spellEnd"/>
        <w:r w:rsidR="004E128E">
          <w:t xml:space="preserve"> </w:t>
        </w:r>
      </w:ins>
      <w:ins w:id="140" w:author="Willian" w:date="2016-11-04T20:53:00Z">
        <w:r w:rsidR="00057162">
          <w:t xml:space="preserve">(que fica na </w:t>
        </w:r>
        <w:proofErr w:type="spellStart"/>
        <w:r w:rsidR="00057162">
          <w:t>Dock</w:t>
        </w:r>
        <w:proofErr w:type="spellEnd"/>
        <w:r w:rsidR="00057162">
          <w:t xml:space="preserve"> do Mac)</w:t>
        </w:r>
      </w:ins>
      <w:ins w:id="141" w:author="Willian" w:date="2016-11-04T20:54:00Z">
        <w:r w:rsidR="00057162">
          <w:t xml:space="preserve"> </w:t>
        </w:r>
      </w:ins>
      <w:ins w:id="142" w:author="Willian" w:date="2016-11-04T20:47:00Z">
        <w:r w:rsidR="004E128E">
          <w:t xml:space="preserve">localizando o ícone do </w:t>
        </w:r>
        <w:proofErr w:type="spellStart"/>
        <w:r w:rsidR="004E128E">
          <w:t>Xcode</w:t>
        </w:r>
        <w:proofErr w:type="spellEnd"/>
        <w:r w:rsidR="004E128E">
          <w:t>.</w:t>
        </w:r>
      </w:ins>
    </w:p>
    <w:p w14:paraId="6C963CAB" w14:textId="77777777" w:rsidR="00057162" w:rsidRDefault="00057162" w:rsidP="00057162">
      <w:pPr>
        <w:keepNext/>
        <w:ind w:left="360"/>
        <w:jc w:val="center"/>
        <w:rPr>
          <w:ins w:id="143" w:author="Willian" w:date="2016-11-04T20:55:00Z"/>
        </w:rPr>
        <w:pPrChange w:id="144" w:author="Willian" w:date="2016-11-04T20:55:00Z">
          <w:pPr>
            <w:pStyle w:val="PargrafodaLista"/>
            <w:keepNext/>
            <w:numPr>
              <w:numId w:val="14"/>
            </w:numPr>
            <w:ind w:hanging="360"/>
            <w:jc w:val="center"/>
          </w:pPr>
        </w:pPrChange>
      </w:pPr>
      <w:ins w:id="145" w:author="Willian" w:date="2016-11-04T20:55:00Z">
        <w:r>
          <w:rPr>
            <w:noProof/>
          </w:rPr>
          <w:drawing>
            <wp:inline distT="0" distB="0" distL="0" distR="0" wp14:anchorId="0485A836" wp14:editId="1692D079">
              <wp:extent cx="876300" cy="838200"/>
              <wp:effectExtent l="0" t="0" r="1270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 Acompanhando o estado de instalação.png"/>
                      <pic:cNvPicPr/>
                    </pic:nvPicPr>
                    <pic:blipFill>
                      <a:blip r:embed="rId32">
                        <a:extLst>
                          <a:ext uri="{28A0092B-C50C-407E-A947-70E740481C1C}">
                            <a14:useLocalDpi xmlns:a14="http://schemas.microsoft.com/office/drawing/2010/main" val="0"/>
                          </a:ext>
                        </a:extLst>
                      </a:blip>
                      <a:stretch>
                        <a:fillRect/>
                      </a:stretch>
                    </pic:blipFill>
                    <pic:spPr>
                      <a:xfrm>
                        <a:off x="0" y="0"/>
                        <a:ext cx="876300" cy="838200"/>
                      </a:xfrm>
                      <a:prstGeom prst="rect">
                        <a:avLst/>
                      </a:prstGeom>
                    </pic:spPr>
                  </pic:pic>
                </a:graphicData>
              </a:graphic>
            </wp:inline>
          </w:drawing>
        </w:r>
      </w:ins>
    </w:p>
    <w:p w14:paraId="5AA24B6E" w14:textId="77777777" w:rsidR="00057162" w:rsidRDefault="00057162" w:rsidP="00057162">
      <w:pPr>
        <w:pStyle w:val="Legenda"/>
        <w:ind w:left="360"/>
        <w:jc w:val="center"/>
        <w:rPr>
          <w:ins w:id="146" w:author="Willian" w:date="2016-11-04T20:55:00Z"/>
        </w:rPr>
      </w:pPr>
      <w:ins w:id="147" w:author="Willian" w:date="2016-11-04T20:55:00Z">
        <w:r>
          <w:t xml:space="preserve">Figura </w:t>
        </w:r>
        <w:r>
          <w:fldChar w:fldCharType="begin"/>
        </w:r>
        <w:r>
          <w:instrText xml:space="preserve"> SEQ Figura \* ARABIC </w:instrText>
        </w:r>
        <w:r>
          <w:fldChar w:fldCharType="separate"/>
        </w:r>
      </w:ins>
      <w:r>
        <w:rPr>
          <w:noProof/>
        </w:rPr>
        <w:t>22</w:t>
      </w:r>
      <w:ins w:id="148" w:author="Willian" w:date="2016-11-04T20:55:00Z">
        <w:r>
          <w:fldChar w:fldCharType="end"/>
        </w:r>
        <w:r>
          <w:t xml:space="preserve"> - </w:t>
        </w:r>
        <w:proofErr w:type="spellStart"/>
        <w:r>
          <w:t>Launchpad</w:t>
        </w:r>
        <w:proofErr w:type="spellEnd"/>
      </w:ins>
    </w:p>
    <w:p w14:paraId="1F34969A" w14:textId="77777777" w:rsidR="00057162" w:rsidRDefault="00057162" w:rsidP="00057162">
      <w:pPr>
        <w:keepNext/>
        <w:ind w:left="360"/>
        <w:jc w:val="center"/>
        <w:rPr>
          <w:ins w:id="149" w:author="Willian" w:date="2016-11-04T20:55:00Z"/>
        </w:rPr>
        <w:pPrChange w:id="150" w:author="Willian" w:date="2016-11-04T20:55:00Z">
          <w:pPr>
            <w:pStyle w:val="PargrafodaLista"/>
            <w:keepNext/>
            <w:numPr>
              <w:numId w:val="14"/>
            </w:numPr>
            <w:ind w:hanging="360"/>
            <w:jc w:val="center"/>
          </w:pPr>
        </w:pPrChange>
      </w:pPr>
      <w:ins w:id="151" w:author="Willian" w:date="2016-11-04T20:55:00Z">
        <w:r>
          <w:rPr>
            <w:noProof/>
          </w:rPr>
          <w:drawing>
            <wp:inline distT="0" distB="0" distL="0" distR="0" wp14:anchorId="195475EB" wp14:editId="583C888B">
              <wp:extent cx="1011023" cy="801846"/>
              <wp:effectExtent l="0" t="0" r="5080" b="1143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 Acompanhando o estado de instalação.png"/>
                      <pic:cNvPicPr/>
                    </pic:nvPicPr>
                    <pic:blipFill>
                      <a:blip r:embed="rId33">
                        <a:extLst>
                          <a:ext uri="{28A0092B-C50C-407E-A947-70E740481C1C}">
                            <a14:useLocalDpi xmlns:a14="http://schemas.microsoft.com/office/drawing/2010/main" val="0"/>
                          </a:ext>
                        </a:extLst>
                      </a:blip>
                      <a:stretch>
                        <a:fillRect/>
                      </a:stretch>
                    </pic:blipFill>
                    <pic:spPr>
                      <a:xfrm>
                        <a:off x="0" y="0"/>
                        <a:ext cx="1027710" cy="815081"/>
                      </a:xfrm>
                      <a:prstGeom prst="rect">
                        <a:avLst/>
                      </a:prstGeom>
                    </pic:spPr>
                  </pic:pic>
                </a:graphicData>
              </a:graphic>
            </wp:inline>
          </w:drawing>
        </w:r>
      </w:ins>
    </w:p>
    <w:p w14:paraId="3F824B0B" w14:textId="77777777" w:rsidR="00057162" w:rsidRDefault="00057162" w:rsidP="00057162">
      <w:pPr>
        <w:pStyle w:val="Legenda"/>
        <w:ind w:left="360"/>
        <w:jc w:val="center"/>
        <w:rPr>
          <w:ins w:id="152" w:author="Willian" w:date="2016-11-04T20:55:00Z"/>
        </w:rPr>
      </w:pPr>
      <w:ins w:id="153" w:author="Willian" w:date="2016-11-04T20:55:00Z">
        <w:r>
          <w:t xml:space="preserve">Figura </w:t>
        </w:r>
        <w:r>
          <w:fldChar w:fldCharType="begin"/>
        </w:r>
        <w:r>
          <w:instrText xml:space="preserve"> SEQ Figura \* ARABIC </w:instrText>
        </w:r>
        <w:r>
          <w:fldChar w:fldCharType="separate"/>
        </w:r>
      </w:ins>
      <w:r>
        <w:rPr>
          <w:noProof/>
        </w:rPr>
        <w:t>23</w:t>
      </w:r>
      <w:ins w:id="154" w:author="Willian" w:date="2016-11-04T20:55:00Z">
        <w:r>
          <w:fldChar w:fldCharType="end"/>
        </w:r>
        <w:r>
          <w:t xml:space="preserve"> - Andamento da instalação do </w:t>
        </w:r>
        <w:proofErr w:type="spellStart"/>
        <w:r>
          <w:t>Xcode</w:t>
        </w:r>
        <w:proofErr w:type="spellEnd"/>
        <w:r>
          <w:t xml:space="preserve"> (ícone do </w:t>
        </w:r>
        <w:proofErr w:type="spellStart"/>
        <w:r>
          <w:t>Xcode</w:t>
        </w:r>
        <w:proofErr w:type="spellEnd"/>
        <w:r>
          <w:t xml:space="preserve"> no </w:t>
        </w:r>
        <w:proofErr w:type="spellStart"/>
        <w:r>
          <w:t>Launchpad</w:t>
        </w:r>
        <w:proofErr w:type="spellEnd"/>
        <w:r>
          <w:t>)</w:t>
        </w:r>
      </w:ins>
    </w:p>
    <w:p w14:paraId="79A9EC65" w14:textId="77777777" w:rsidR="00057162" w:rsidRDefault="00057162" w:rsidP="00057162">
      <w:pPr>
        <w:rPr>
          <w:ins w:id="155" w:author="Willian" w:date="2016-11-04T20:54:00Z"/>
        </w:rPr>
        <w:pPrChange w:id="156" w:author="Willian" w:date="2016-11-04T20:55:00Z">
          <w:pPr>
            <w:pStyle w:val="PargrafodaLista"/>
            <w:numPr>
              <w:numId w:val="14"/>
            </w:numPr>
            <w:ind w:hanging="360"/>
          </w:pPr>
        </w:pPrChange>
      </w:pPr>
    </w:p>
    <w:p w14:paraId="1874EE3D" w14:textId="7DDA116B" w:rsidR="00057162" w:rsidRDefault="00057162" w:rsidP="00CD4CC0">
      <w:pPr>
        <w:pStyle w:val="PargrafodaLista"/>
        <w:numPr>
          <w:ilvl w:val="0"/>
          <w:numId w:val="14"/>
        </w:numPr>
        <w:rPr>
          <w:ins w:id="157" w:author="Willian" w:date="2016-11-04T20:55:00Z"/>
        </w:rPr>
      </w:pPr>
      <w:ins w:id="158" w:author="Willian" w:date="2016-11-04T20:54:00Z">
        <w:r>
          <w:t xml:space="preserve">Aguarde até a instalação terminar e abra o </w:t>
        </w:r>
        <w:proofErr w:type="spellStart"/>
        <w:r>
          <w:t>Xcode</w:t>
        </w:r>
      </w:ins>
      <w:proofErr w:type="spellEnd"/>
    </w:p>
    <w:p w14:paraId="7AFE1AB6" w14:textId="77777777" w:rsidR="00057162" w:rsidRDefault="00057162" w:rsidP="00057162">
      <w:pPr>
        <w:keepNext/>
        <w:jc w:val="center"/>
        <w:rPr>
          <w:ins w:id="159" w:author="Willian" w:date="2016-11-04T20:56:00Z"/>
        </w:rPr>
        <w:pPrChange w:id="160" w:author="Willian" w:date="2016-11-04T20:56:00Z">
          <w:pPr>
            <w:jc w:val="center"/>
          </w:pPr>
        </w:pPrChange>
      </w:pPr>
      <w:ins w:id="161" w:author="Willian" w:date="2016-11-04T20:55:00Z">
        <w:r>
          <w:rPr>
            <w:noProof/>
          </w:rPr>
          <w:lastRenderedPageBreak/>
          <w:drawing>
            <wp:inline distT="0" distB="0" distL="0" distR="0" wp14:anchorId="359FD492" wp14:editId="5CBB06EA">
              <wp:extent cx="1462907" cy="1336961"/>
              <wp:effectExtent l="0" t="0" r="1079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4 às 20.17.49.png"/>
                      <pic:cNvPicPr/>
                    </pic:nvPicPr>
                    <pic:blipFill>
                      <a:blip r:embed="rId34">
                        <a:extLst>
                          <a:ext uri="{28A0092B-C50C-407E-A947-70E740481C1C}">
                            <a14:useLocalDpi xmlns:a14="http://schemas.microsoft.com/office/drawing/2010/main" val="0"/>
                          </a:ext>
                        </a:extLst>
                      </a:blip>
                      <a:stretch>
                        <a:fillRect/>
                      </a:stretch>
                    </pic:blipFill>
                    <pic:spPr>
                      <a:xfrm>
                        <a:off x="0" y="0"/>
                        <a:ext cx="1479435" cy="1352066"/>
                      </a:xfrm>
                      <a:prstGeom prst="rect">
                        <a:avLst/>
                      </a:prstGeom>
                    </pic:spPr>
                  </pic:pic>
                </a:graphicData>
              </a:graphic>
            </wp:inline>
          </w:drawing>
        </w:r>
      </w:ins>
    </w:p>
    <w:p w14:paraId="46DA65E5" w14:textId="79F93A73" w:rsidR="00057162" w:rsidRDefault="00057162" w:rsidP="00057162">
      <w:pPr>
        <w:pStyle w:val="Legenda"/>
        <w:jc w:val="center"/>
        <w:rPr>
          <w:ins w:id="162" w:author="Willian" w:date="2016-11-04T20:47:00Z"/>
        </w:rPr>
        <w:pPrChange w:id="163" w:author="Willian" w:date="2016-11-04T20:56:00Z">
          <w:pPr>
            <w:pStyle w:val="PargrafodaLista"/>
            <w:numPr>
              <w:numId w:val="14"/>
            </w:numPr>
            <w:ind w:hanging="360"/>
          </w:pPr>
        </w:pPrChange>
      </w:pPr>
      <w:ins w:id="164" w:author="Willian" w:date="2016-11-04T20:56:00Z">
        <w:r>
          <w:t xml:space="preserve">Figura </w:t>
        </w:r>
        <w:r>
          <w:fldChar w:fldCharType="begin"/>
        </w:r>
        <w:r>
          <w:instrText xml:space="preserve"> SEQ Figura \* ARABIC </w:instrText>
        </w:r>
      </w:ins>
      <w:r>
        <w:fldChar w:fldCharType="separate"/>
      </w:r>
      <w:ins w:id="165" w:author="Willian" w:date="2016-11-04T20:56:00Z">
        <w:r>
          <w:rPr>
            <w:noProof/>
          </w:rPr>
          <w:t>24</w:t>
        </w:r>
        <w:r>
          <w:fldChar w:fldCharType="end"/>
        </w:r>
        <w:r>
          <w:t xml:space="preserve"> - </w:t>
        </w:r>
        <w:proofErr w:type="spellStart"/>
        <w:r>
          <w:t>Xcode</w:t>
        </w:r>
        <w:proofErr w:type="spellEnd"/>
        <w:r>
          <w:t xml:space="preserve"> instalado e pronto para ser usado</w:t>
        </w:r>
      </w:ins>
    </w:p>
    <w:p w14:paraId="0FD9C89D" w14:textId="06014468" w:rsidR="003506E1" w:rsidDel="00057162" w:rsidRDefault="003506E1" w:rsidP="00057162">
      <w:pPr>
        <w:pStyle w:val="Legenda"/>
        <w:jc w:val="center"/>
        <w:rPr>
          <w:del w:id="166" w:author="Willian" w:date="2016-11-04T20:55:00Z"/>
        </w:rPr>
        <w:pPrChange w:id="167" w:author="Willian" w:date="2016-11-04T20:54:00Z">
          <w:pPr>
            <w:pStyle w:val="PargrafodaLista"/>
            <w:numPr>
              <w:numId w:val="14"/>
            </w:numPr>
            <w:ind w:hanging="360"/>
          </w:pPr>
        </w:pPrChange>
      </w:pPr>
    </w:p>
    <w:p w14:paraId="34D8B9B1" w14:textId="48710218" w:rsidR="003506E1" w:rsidRPr="00460CD0" w:rsidRDefault="003506E1" w:rsidP="003506E1">
      <w:r>
        <w:t>Pronto. Temos nosso Xcode instalado. Para conhecermos sua interface, veja os tópicos abaixo. Ainda não vamos criar o projeto, então apenas acompanhe este conteúdo.</w:t>
      </w:r>
    </w:p>
    <w:p w14:paraId="54D18BF7" w14:textId="7228E3C0" w:rsidR="00D72BAE" w:rsidRDefault="00B1571D" w:rsidP="00460CD0">
      <w:pPr>
        <w:pStyle w:val="Ttulo2"/>
      </w:pPr>
      <w:r>
        <w:t>Conhecendo o Xc</w:t>
      </w:r>
      <w:r w:rsidR="00D72BAE">
        <w:t>ode</w:t>
      </w:r>
    </w:p>
    <w:p w14:paraId="05F36E8E" w14:textId="601F68FA" w:rsidR="00D72BAE" w:rsidRDefault="00D72BAE" w:rsidP="00D72BAE">
      <w:r>
        <w:t>Como falamos anteriormente, o Xcode é bastante integrado com o Mac, então nosso trabalho flui naturalmente, sem travamentos ou surpresas</w:t>
      </w:r>
      <w:r w:rsidR="00B00CEC">
        <w:t xml:space="preserve">. Existem algumas </w:t>
      </w:r>
      <w:r w:rsidR="003502C8">
        <w:t xml:space="preserve">funcionalidades </w:t>
      </w:r>
      <w:r w:rsidR="00460CD0">
        <w:t xml:space="preserve">e painéis </w:t>
      </w:r>
      <w:r w:rsidR="003502C8">
        <w:t>que se destacam</w:t>
      </w:r>
      <w:r w:rsidR="00460CD0">
        <w:t>.</w:t>
      </w:r>
      <w:r w:rsidR="003431D8">
        <w:t xml:space="preserve"> Vamos ver a seguir.</w:t>
      </w:r>
    </w:p>
    <w:p w14:paraId="6B9ECAE3" w14:textId="77777777" w:rsidR="008061FE" w:rsidRDefault="00FC53A3" w:rsidP="00294F6F">
      <w:pPr>
        <w:keepNext/>
      </w:pPr>
      <w:r>
        <w:rPr>
          <w:noProof/>
        </w:rPr>
        <w:drawing>
          <wp:inline distT="0" distB="0" distL="0" distR="0" wp14:anchorId="1427B191" wp14:editId="2F612F9A">
            <wp:extent cx="5733415" cy="3225165"/>
            <wp:effectExtent l="0" t="0" r="6985"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6-10-25 às 01.06.22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DA66F8" w14:textId="5A5CD247" w:rsidR="008061FE" w:rsidRDefault="008061FE" w:rsidP="00294F6F">
      <w:pPr>
        <w:pStyle w:val="Legenda"/>
        <w:jc w:val="center"/>
      </w:pPr>
      <w:r>
        <w:t xml:space="preserve">Figura </w:t>
      </w:r>
      <w:fldSimple w:instr=" SEQ Figura \* ARABIC ">
        <w:ins w:id="168" w:author="Willian" w:date="2016-11-04T20:56:00Z">
          <w:r w:rsidR="00057162">
            <w:rPr>
              <w:noProof/>
            </w:rPr>
            <w:t>25</w:t>
          </w:r>
        </w:ins>
        <w:del w:id="169" w:author="Willian" w:date="2016-11-04T20:23:00Z">
          <w:r w:rsidR="00644F89" w:rsidDel="00B21CFA">
            <w:rPr>
              <w:noProof/>
            </w:rPr>
            <w:delText>17</w:delText>
          </w:r>
        </w:del>
      </w:fldSimple>
      <w:r>
        <w:t xml:space="preserve"> - Tela do Xcode</w:t>
      </w:r>
    </w:p>
    <w:p w14:paraId="326A3EC4" w14:textId="6B60620F" w:rsidR="003506E1" w:rsidRDefault="003506E1" w:rsidP="00D72BAE"/>
    <w:p w14:paraId="27937B0A" w14:textId="4D99D852" w:rsidR="00247CCE" w:rsidRDefault="00247CCE" w:rsidP="00247CCE">
      <w:pPr>
        <w:pStyle w:val="Ttulo3"/>
      </w:pPr>
      <w:r>
        <w:t>Navegação do Projeto</w:t>
      </w:r>
    </w:p>
    <w:p w14:paraId="41286BF9" w14:textId="5550D0D9" w:rsidR="00247CCE" w:rsidRDefault="00247CCE" w:rsidP="00247CCE">
      <w:r>
        <w:t>No painel de navegação do projeto temos acesso a estrutura de arquivo e diretórios adicionados ao projeto. Ele está organizado em forma de árvore de diretórios, sendo que os diretórios de cor amarel</w:t>
      </w:r>
      <w:r w:rsidR="003431D8">
        <w:t>a</w:t>
      </w:r>
      <w:r>
        <w:t xml:space="preserve"> são grupos e não são diretórios contidos no seu projeto</w:t>
      </w:r>
      <w:r w:rsidR="00270FBC">
        <w:t>. N</w:t>
      </w:r>
      <w:r w:rsidR="008061FE">
        <w:t>as aulas seguintes iremos criar estes grupos e você poderá ver a diferença</w:t>
      </w:r>
      <w:r>
        <w:t xml:space="preserve">.  Os grupos são mais uma forma de organizar seu projeto sem interferir na organização do diretório do seu projeto. </w:t>
      </w:r>
      <w:r w:rsidR="00270FBC" w:rsidRPr="00270FBC">
        <w:t xml:space="preserve"> </w:t>
      </w:r>
      <w:r w:rsidR="00270FBC">
        <w:t xml:space="preserve">Já as pastas em azul refletem os diretórios reais do seu projeto. </w:t>
      </w:r>
      <w:r>
        <w:t>Se arrastarmos arquivos para o painel de navegação podemos copiá-los ou referenciá-los ao projeto.</w:t>
      </w:r>
    </w:p>
    <w:p w14:paraId="118AE647" w14:textId="77777777" w:rsidR="00270FBC" w:rsidRDefault="00014E9E" w:rsidP="00294F6F">
      <w:pPr>
        <w:keepNext/>
        <w:jc w:val="center"/>
      </w:pPr>
      <w:r>
        <w:rPr>
          <w:noProof/>
        </w:rPr>
        <w:lastRenderedPageBreak/>
        <w:drawing>
          <wp:inline distT="0" distB="0" distL="0" distR="0" wp14:anchorId="5E173850" wp14:editId="7E5D9D49">
            <wp:extent cx="3263900" cy="27178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6-10-25 às 01.07.31.png"/>
                    <pic:cNvPicPr/>
                  </pic:nvPicPr>
                  <pic:blipFill>
                    <a:blip r:embed="rId36">
                      <a:extLst>
                        <a:ext uri="{28A0092B-C50C-407E-A947-70E740481C1C}">
                          <a14:useLocalDpi xmlns:a14="http://schemas.microsoft.com/office/drawing/2010/main" val="0"/>
                        </a:ext>
                      </a:extLst>
                    </a:blip>
                    <a:stretch>
                      <a:fillRect/>
                    </a:stretch>
                  </pic:blipFill>
                  <pic:spPr>
                    <a:xfrm>
                      <a:off x="0" y="0"/>
                      <a:ext cx="3263900" cy="2717800"/>
                    </a:xfrm>
                    <a:prstGeom prst="rect">
                      <a:avLst/>
                    </a:prstGeom>
                  </pic:spPr>
                </pic:pic>
              </a:graphicData>
            </a:graphic>
          </wp:inline>
        </w:drawing>
      </w:r>
    </w:p>
    <w:p w14:paraId="21021651" w14:textId="2466EF18" w:rsidR="00270FBC" w:rsidRDefault="00270FBC" w:rsidP="00294F6F">
      <w:pPr>
        <w:pStyle w:val="Legenda"/>
        <w:jc w:val="center"/>
      </w:pPr>
      <w:r>
        <w:t xml:space="preserve">Figura </w:t>
      </w:r>
      <w:fldSimple w:instr=" SEQ Figura \* ARABIC ">
        <w:ins w:id="170" w:author="Willian" w:date="2016-11-04T20:56:00Z">
          <w:r w:rsidR="00057162">
            <w:rPr>
              <w:noProof/>
            </w:rPr>
            <w:t>26</w:t>
          </w:r>
        </w:ins>
        <w:del w:id="171" w:author="Willian" w:date="2016-11-04T20:23:00Z">
          <w:r w:rsidR="00644F89" w:rsidDel="00B21CFA">
            <w:rPr>
              <w:noProof/>
            </w:rPr>
            <w:delText>18</w:delText>
          </w:r>
        </w:del>
      </w:fldSimple>
      <w:r>
        <w:t xml:space="preserve"> – Seção do </w:t>
      </w:r>
      <w:proofErr w:type="spellStart"/>
      <w:r>
        <w:t>Xcode</w:t>
      </w:r>
      <w:proofErr w:type="spellEnd"/>
      <w:r>
        <w:t xml:space="preserve"> de Navegação do Projeto</w:t>
      </w:r>
    </w:p>
    <w:p w14:paraId="55861B48" w14:textId="76F0DE3E" w:rsidR="00014E9E" w:rsidRDefault="00014E9E" w:rsidP="00014E9E">
      <w:pPr>
        <w:jc w:val="center"/>
      </w:pPr>
    </w:p>
    <w:p w14:paraId="34CBEB57" w14:textId="0E10425F" w:rsidR="00247CCE" w:rsidRPr="00247CCE" w:rsidRDefault="00247CCE" w:rsidP="00247CCE">
      <w:pPr>
        <w:pStyle w:val="Ttulo3"/>
      </w:pPr>
      <w:r>
        <w:t>Editor</w:t>
      </w:r>
    </w:p>
    <w:p w14:paraId="40618229" w14:textId="550E9825" w:rsidR="00D15E1A" w:rsidRDefault="002528A4" w:rsidP="002528A4">
      <w:r>
        <w:t xml:space="preserve">O editor é o local que colocamos nosso código. Nele </w:t>
      </w:r>
      <w:r w:rsidR="003502C8">
        <w:t>existem</w:t>
      </w:r>
      <w:r>
        <w:t xml:space="preserve"> várias funcionalidades que aumenta</w:t>
      </w:r>
      <w:r w:rsidR="00D15E1A">
        <w:t>m</w:t>
      </w:r>
      <w:r>
        <w:t xml:space="preserve"> a produtividade do desenvolvedor, como</w:t>
      </w:r>
      <w:r w:rsidR="00D15E1A">
        <w:t>:</w:t>
      </w:r>
      <w:r>
        <w:t xml:space="preserve"> </w:t>
      </w:r>
    </w:p>
    <w:p w14:paraId="479A7502" w14:textId="77777777" w:rsidR="00D15E1A" w:rsidRDefault="002528A4" w:rsidP="00294F6F">
      <w:pPr>
        <w:pStyle w:val="PargrafodaLista"/>
        <w:numPr>
          <w:ilvl w:val="0"/>
          <w:numId w:val="15"/>
        </w:numPr>
      </w:pPr>
      <w:proofErr w:type="spellStart"/>
      <w:proofErr w:type="gramStart"/>
      <w:r w:rsidRPr="00D15E1A">
        <w:rPr>
          <w:b/>
        </w:rPr>
        <w:t>auto</w:t>
      </w:r>
      <w:proofErr w:type="gramEnd"/>
      <w:r w:rsidRPr="00D15E1A">
        <w:rPr>
          <w:b/>
        </w:rPr>
        <w:t>-complete</w:t>
      </w:r>
      <w:proofErr w:type="spellEnd"/>
      <w:r>
        <w:t xml:space="preserve">, que completa o código que está sendo digitado automaticamente, </w:t>
      </w:r>
    </w:p>
    <w:p w14:paraId="6CE6C659" w14:textId="77777777" w:rsidR="00D15E1A" w:rsidRDefault="002528A4" w:rsidP="00294F6F">
      <w:pPr>
        <w:pStyle w:val="PargrafodaLista"/>
        <w:numPr>
          <w:ilvl w:val="0"/>
          <w:numId w:val="15"/>
        </w:numPr>
      </w:pPr>
      <w:proofErr w:type="gramStart"/>
      <w:r w:rsidRPr="00D15E1A">
        <w:rPr>
          <w:b/>
        </w:rPr>
        <w:t>sugestões</w:t>
      </w:r>
      <w:proofErr w:type="gramEnd"/>
      <w:r>
        <w:t xml:space="preserve">, que sugere trechos de código ao desenvolvedor à medida que se digita, </w:t>
      </w:r>
    </w:p>
    <w:p w14:paraId="77F974C4" w14:textId="6C542F67" w:rsidR="002528A4" w:rsidRDefault="002528A4" w:rsidP="00294F6F">
      <w:pPr>
        <w:pStyle w:val="PargrafodaLista"/>
        <w:numPr>
          <w:ilvl w:val="0"/>
          <w:numId w:val="15"/>
        </w:numPr>
      </w:pPr>
      <w:proofErr w:type="spellStart"/>
      <w:proofErr w:type="gramStart"/>
      <w:r w:rsidRPr="00D15E1A">
        <w:rPr>
          <w:b/>
        </w:rPr>
        <w:t>pré</w:t>
      </w:r>
      <w:proofErr w:type="spellEnd"/>
      <w:proofErr w:type="gramEnd"/>
      <w:r w:rsidRPr="00D15E1A">
        <w:rPr>
          <w:b/>
        </w:rPr>
        <w:t xml:space="preserve">-build </w:t>
      </w:r>
      <w:r>
        <w:t>que detecta erros e inconsistências de compilação e sintaxe antes mesmo de o desenvolvedor executar o código (fazer uma build), e etc.</w:t>
      </w:r>
    </w:p>
    <w:p w14:paraId="28F42504" w14:textId="77777777" w:rsidR="00270FBC" w:rsidRDefault="00B31DA2" w:rsidP="00294F6F">
      <w:pPr>
        <w:keepNext/>
      </w:pPr>
      <w:r>
        <w:rPr>
          <w:noProof/>
        </w:rPr>
        <w:drawing>
          <wp:inline distT="0" distB="0" distL="0" distR="0" wp14:anchorId="5D28C31D" wp14:editId="4415AAD8">
            <wp:extent cx="5733415" cy="338518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0-25 às 01.08.22.png"/>
                    <pic:cNvPicPr/>
                  </pic:nvPicPr>
                  <pic:blipFill>
                    <a:blip r:embed="rId37">
                      <a:extLst>
                        <a:ext uri="{28A0092B-C50C-407E-A947-70E740481C1C}">
                          <a14:useLocalDpi xmlns:a14="http://schemas.microsoft.com/office/drawing/2010/main" val="0"/>
                        </a:ext>
                      </a:extLst>
                    </a:blip>
                    <a:stretch>
                      <a:fillRect/>
                    </a:stretch>
                  </pic:blipFill>
                  <pic:spPr>
                    <a:xfrm>
                      <a:off x="0" y="0"/>
                      <a:ext cx="5733415" cy="3385185"/>
                    </a:xfrm>
                    <a:prstGeom prst="rect">
                      <a:avLst/>
                    </a:prstGeom>
                  </pic:spPr>
                </pic:pic>
              </a:graphicData>
            </a:graphic>
          </wp:inline>
        </w:drawing>
      </w:r>
    </w:p>
    <w:p w14:paraId="1538FE84" w14:textId="35836125" w:rsidR="00270FBC" w:rsidRDefault="00270FBC" w:rsidP="00294F6F">
      <w:pPr>
        <w:pStyle w:val="Legenda"/>
        <w:jc w:val="center"/>
      </w:pPr>
      <w:r>
        <w:t xml:space="preserve">Figura </w:t>
      </w:r>
      <w:fldSimple w:instr=" SEQ Figura \* ARABIC ">
        <w:ins w:id="172" w:author="Willian" w:date="2016-11-04T20:56:00Z">
          <w:r w:rsidR="00057162">
            <w:rPr>
              <w:noProof/>
            </w:rPr>
            <w:t>27</w:t>
          </w:r>
        </w:ins>
        <w:del w:id="173" w:author="Willian" w:date="2016-11-04T20:23:00Z">
          <w:r w:rsidR="00644F89" w:rsidDel="00B21CFA">
            <w:rPr>
              <w:noProof/>
            </w:rPr>
            <w:delText>19</w:delText>
          </w:r>
        </w:del>
      </w:fldSimple>
      <w:r>
        <w:t xml:space="preserve"> - Seção do Xcode de Edição do código</w:t>
      </w:r>
    </w:p>
    <w:p w14:paraId="6868069B" w14:textId="1B94725D" w:rsidR="00014E9E" w:rsidRDefault="00014E9E" w:rsidP="002528A4"/>
    <w:p w14:paraId="2A994B51" w14:textId="1A801DEC" w:rsidR="002528A4" w:rsidRDefault="002528A4" w:rsidP="002528A4">
      <w:pPr>
        <w:pStyle w:val="Ttulo3"/>
      </w:pPr>
      <w:proofErr w:type="spellStart"/>
      <w:r>
        <w:t>Assistant</w:t>
      </w:r>
      <w:proofErr w:type="spellEnd"/>
      <w:r>
        <w:t xml:space="preserve"> Editor</w:t>
      </w:r>
    </w:p>
    <w:p w14:paraId="33B07295" w14:textId="77777777" w:rsidR="00270FBC" w:rsidRDefault="002528A4" w:rsidP="002528A4">
      <w:r>
        <w:t>Com este assistente podemos dividir o nosso editor em dois. Com esta divisão podemos apresentar o código de duas classes diferentes, por exemplo. Além disso podemos mostrar arquivos relacionados entre si, como por exemplo, um layout e sua respectiva classe. Podemos também fazer controle de versionamento, exibindo as diferenças de código de uma versão para outra.</w:t>
      </w:r>
    </w:p>
    <w:p w14:paraId="455F6FBF" w14:textId="77777777" w:rsidR="00047851" w:rsidRDefault="00047851" w:rsidP="00294F6F">
      <w:pPr>
        <w:keepNext/>
        <w:jc w:val="center"/>
      </w:pPr>
      <w:r>
        <w:rPr>
          <w:noProof/>
        </w:rPr>
        <w:drawing>
          <wp:inline distT="0" distB="0" distL="0" distR="0" wp14:anchorId="3C6A583F" wp14:editId="6B71D938">
            <wp:extent cx="5718175" cy="4248150"/>
            <wp:effectExtent l="0" t="0" r="0" b="0"/>
            <wp:docPr id="36" name="Imagem 36" descr="Captura%20de%20Tela%202016-11-02%20às%2016.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Tela%202016-11-02%20às%2016.34.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175" cy="4248150"/>
                    </a:xfrm>
                    <a:prstGeom prst="rect">
                      <a:avLst/>
                    </a:prstGeom>
                    <a:noFill/>
                    <a:ln>
                      <a:noFill/>
                    </a:ln>
                  </pic:spPr>
                </pic:pic>
              </a:graphicData>
            </a:graphic>
          </wp:inline>
        </w:drawing>
      </w:r>
    </w:p>
    <w:p w14:paraId="3BAA976E" w14:textId="63CC97A2" w:rsidR="002528A4" w:rsidRDefault="00047851" w:rsidP="00294F6F">
      <w:pPr>
        <w:pStyle w:val="Legenda"/>
        <w:jc w:val="center"/>
      </w:pPr>
      <w:r>
        <w:t xml:space="preserve">Figura </w:t>
      </w:r>
      <w:fldSimple w:instr=" SEQ Figura \* ARABIC ">
        <w:ins w:id="174" w:author="Willian" w:date="2016-11-04T20:56:00Z">
          <w:r w:rsidR="00057162">
            <w:rPr>
              <w:noProof/>
            </w:rPr>
            <w:t>28</w:t>
          </w:r>
        </w:ins>
        <w:del w:id="175" w:author="Willian" w:date="2016-11-04T20:23:00Z">
          <w:r w:rsidR="00644F89" w:rsidDel="00B21CFA">
            <w:rPr>
              <w:noProof/>
            </w:rPr>
            <w:delText>20</w:delText>
          </w:r>
        </w:del>
      </w:fldSimple>
      <w:r>
        <w:t xml:space="preserve"> - </w:t>
      </w:r>
      <w:proofErr w:type="spellStart"/>
      <w:r>
        <w:t>Assistant</w:t>
      </w:r>
      <w:proofErr w:type="spellEnd"/>
      <w:r>
        <w:t xml:space="preserve"> Editor exibindo um Interface </w:t>
      </w:r>
      <w:proofErr w:type="spellStart"/>
      <w:r>
        <w:t>Builder</w:t>
      </w:r>
      <w:proofErr w:type="spellEnd"/>
      <w:r>
        <w:t xml:space="preserve"> e uma classe Swift lado-a-lado</w:t>
      </w:r>
    </w:p>
    <w:p w14:paraId="7190181A" w14:textId="77777777" w:rsidR="00C42E93" w:rsidRDefault="00C42E93" w:rsidP="002528A4"/>
    <w:p w14:paraId="3EAF3143" w14:textId="739B5E8A" w:rsidR="002528A4" w:rsidRDefault="002528A4" w:rsidP="002528A4">
      <w:pPr>
        <w:pStyle w:val="Ttulo3"/>
      </w:pPr>
      <w:proofErr w:type="spellStart"/>
      <w:r>
        <w:t>Jump</w:t>
      </w:r>
      <w:proofErr w:type="spellEnd"/>
      <w:r>
        <w:t xml:space="preserve"> Bar</w:t>
      </w:r>
    </w:p>
    <w:p w14:paraId="2A86C2F4" w14:textId="541659B0" w:rsidR="002528A4" w:rsidRDefault="002528A4" w:rsidP="002528A4">
      <w:r>
        <w:t xml:space="preserve">A </w:t>
      </w:r>
      <w:proofErr w:type="spellStart"/>
      <w:r>
        <w:t>Jump</w:t>
      </w:r>
      <w:proofErr w:type="spellEnd"/>
      <w:r>
        <w:t xml:space="preserve"> Bar é localizada no topo do nosso Editor, e clicando nela, você pode rapidamente modificar o que será visto no </w:t>
      </w:r>
      <w:proofErr w:type="spellStart"/>
      <w:r>
        <w:t>Assistant</w:t>
      </w:r>
      <w:proofErr w:type="spellEnd"/>
      <w:r>
        <w:t xml:space="preserve"> Editor. Por exemplo, quando estamos editando um código no </w:t>
      </w:r>
      <w:proofErr w:type="spellStart"/>
      <w:r>
        <w:t>Assitant</w:t>
      </w:r>
      <w:proofErr w:type="spellEnd"/>
      <w:r>
        <w:t xml:space="preserve"> Editor principal, podemos selecionar através da </w:t>
      </w:r>
      <w:proofErr w:type="spellStart"/>
      <w:r>
        <w:t>Jump</w:t>
      </w:r>
      <w:proofErr w:type="spellEnd"/>
      <w:r>
        <w:t xml:space="preserve"> Bar o que será exibido no </w:t>
      </w:r>
      <w:proofErr w:type="spellStart"/>
      <w:r>
        <w:t>Assitant</w:t>
      </w:r>
      <w:proofErr w:type="spellEnd"/>
      <w:r>
        <w:t xml:space="preserve"> Editor secundário, como</w:t>
      </w:r>
      <w:r w:rsidR="003502C8">
        <w:t xml:space="preserve"> o </w:t>
      </w:r>
      <w:proofErr w:type="spellStart"/>
      <w:r w:rsidR="003502C8">
        <w:t>counterpart</w:t>
      </w:r>
      <w:proofErr w:type="spellEnd"/>
      <w:r w:rsidR="003502C8">
        <w:t xml:space="preserve"> header (cabeçalho homólogo) da classe sendo editada ou o Interface </w:t>
      </w:r>
      <w:proofErr w:type="spellStart"/>
      <w:r w:rsidR="003502C8">
        <w:t>Builder</w:t>
      </w:r>
      <w:proofErr w:type="spellEnd"/>
      <w:r w:rsidR="003502C8">
        <w:t xml:space="preserve"> </w:t>
      </w:r>
      <w:proofErr w:type="gramStart"/>
      <w:r w:rsidR="003502C8">
        <w:t>(.</w:t>
      </w:r>
      <w:proofErr w:type="spellStart"/>
      <w:r w:rsidR="003502C8">
        <w:t>xib</w:t>
      </w:r>
      <w:proofErr w:type="spellEnd"/>
      <w:proofErr w:type="gramEnd"/>
      <w:r w:rsidR="003502C8">
        <w:t xml:space="preserve"> ou .</w:t>
      </w:r>
      <w:proofErr w:type="spellStart"/>
      <w:r w:rsidR="003502C8">
        <w:t>storyboard</w:t>
      </w:r>
      <w:proofErr w:type="spellEnd"/>
      <w:r w:rsidR="003502C8">
        <w:t xml:space="preserve"> que veremos mais adiante) relacionado a ela.</w:t>
      </w:r>
    </w:p>
    <w:p w14:paraId="5FF72607" w14:textId="77777777" w:rsidR="00047851" w:rsidRDefault="00C42E93" w:rsidP="00294F6F">
      <w:pPr>
        <w:keepNext/>
        <w:jc w:val="center"/>
      </w:pPr>
      <w:r>
        <w:rPr>
          <w:noProof/>
        </w:rPr>
        <w:drawing>
          <wp:inline distT="0" distB="0" distL="0" distR="0" wp14:anchorId="23C34FFB" wp14:editId="76D2E1C4">
            <wp:extent cx="5080635" cy="29091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0-25 às 01.11.07.png"/>
                    <pic:cNvPicPr/>
                  </pic:nvPicPr>
                  <pic:blipFill>
                    <a:blip r:embed="rId39">
                      <a:extLst>
                        <a:ext uri="{28A0092B-C50C-407E-A947-70E740481C1C}">
                          <a14:useLocalDpi xmlns:a14="http://schemas.microsoft.com/office/drawing/2010/main" val="0"/>
                        </a:ext>
                      </a:extLst>
                    </a:blip>
                    <a:stretch>
                      <a:fillRect/>
                    </a:stretch>
                  </pic:blipFill>
                  <pic:spPr>
                    <a:xfrm>
                      <a:off x="0" y="0"/>
                      <a:ext cx="5403523" cy="309406"/>
                    </a:xfrm>
                    <a:prstGeom prst="rect">
                      <a:avLst/>
                    </a:prstGeom>
                  </pic:spPr>
                </pic:pic>
              </a:graphicData>
            </a:graphic>
          </wp:inline>
        </w:drawing>
      </w:r>
    </w:p>
    <w:p w14:paraId="4FD5C450" w14:textId="7600FAA4" w:rsidR="00C42E93" w:rsidRDefault="00047851" w:rsidP="00294F6F">
      <w:pPr>
        <w:pStyle w:val="Legenda"/>
        <w:jc w:val="center"/>
      </w:pPr>
      <w:r>
        <w:t xml:space="preserve">Figura </w:t>
      </w:r>
      <w:fldSimple w:instr=" SEQ Figura \* ARABIC ">
        <w:ins w:id="176" w:author="Willian" w:date="2016-11-04T20:56:00Z">
          <w:r w:rsidR="00057162">
            <w:rPr>
              <w:noProof/>
            </w:rPr>
            <w:t>29</w:t>
          </w:r>
        </w:ins>
        <w:del w:id="177" w:author="Willian" w:date="2016-11-04T20:23:00Z">
          <w:r w:rsidR="00644F89" w:rsidDel="00B21CFA">
            <w:rPr>
              <w:noProof/>
            </w:rPr>
            <w:delText>21</w:delText>
          </w:r>
        </w:del>
      </w:fldSimple>
      <w:r>
        <w:t xml:space="preserve"> - </w:t>
      </w:r>
      <w:proofErr w:type="spellStart"/>
      <w:r>
        <w:t>Jump</w:t>
      </w:r>
      <w:proofErr w:type="spellEnd"/>
      <w:r>
        <w:t xml:space="preserve"> Bar</w:t>
      </w:r>
    </w:p>
    <w:p w14:paraId="51103C36" w14:textId="787B8CE6" w:rsidR="003502C8" w:rsidRDefault="003502C8" w:rsidP="003502C8">
      <w:pPr>
        <w:pStyle w:val="Ttulo3"/>
      </w:pPr>
      <w:r>
        <w:lastRenderedPageBreak/>
        <w:t xml:space="preserve">Interface </w:t>
      </w:r>
      <w:proofErr w:type="spellStart"/>
      <w:r>
        <w:t>Builder</w:t>
      </w:r>
      <w:proofErr w:type="spellEnd"/>
    </w:p>
    <w:p w14:paraId="36D95D33" w14:textId="7B02FC9E" w:rsidR="003502C8" w:rsidRDefault="003502C8" w:rsidP="003502C8">
      <w:r>
        <w:t xml:space="preserve">Completamente integrado com o </w:t>
      </w:r>
      <w:proofErr w:type="spellStart"/>
      <w:r>
        <w:t>Xcode</w:t>
      </w:r>
      <w:proofErr w:type="spellEnd"/>
      <w:r>
        <w:t xml:space="preserve"> o Interface </w:t>
      </w:r>
      <w:proofErr w:type="spellStart"/>
      <w:r>
        <w:t>Builder</w:t>
      </w:r>
      <w:proofErr w:type="spellEnd"/>
      <w:r>
        <w:t xml:space="preserve"> torna a prototipagem e a </w:t>
      </w:r>
      <w:proofErr w:type="spellStart"/>
      <w:r>
        <w:t>contrução</w:t>
      </w:r>
      <w:proofErr w:type="spellEnd"/>
      <w:r>
        <w:t xml:space="preserve"> de uma interface de usuário (UI)</w:t>
      </w:r>
      <w:r w:rsidR="008436C1">
        <w:t xml:space="preserve"> completa em</w:t>
      </w:r>
      <w:r>
        <w:t xml:space="preserve"> uma tarefa simples. Com o Interface </w:t>
      </w:r>
      <w:proofErr w:type="spellStart"/>
      <w:r>
        <w:t>Builder</w:t>
      </w:r>
      <w:proofErr w:type="spellEnd"/>
      <w:r>
        <w:t xml:space="preserve"> podemos construir uma UI rica, sem ter que escrever uma linha de código, apenas com recursos </w:t>
      </w:r>
      <w:proofErr w:type="spellStart"/>
      <w:r>
        <w:t>Drag</w:t>
      </w:r>
      <w:proofErr w:type="spellEnd"/>
      <w:r>
        <w:t xml:space="preserve"> &amp; </w:t>
      </w:r>
      <w:proofErr w:type="spellStart"/>
      <w:r>
        <w:t>Drop</w:t>
      </w:r>
      <w:proofErr w:type="spellEnd"/>
      <w:r>
        <w:t xml:space="preserve"> (arrastar e soltar). Diferente do Android, não precisamos escrever nossos layouts em linhas de código.</w:t>
      </w:r>
    </w:p>
    <w:p w14:paraId="2629E0BA" w14:textId="2B5FEB1D" w:rsidR="003502C8" w:rsidRDefault="00321F9A" w:rsidP="003502C8">
      <w:proofErr w:type="spellStart"/>
      <w:r>
        <w:t>Prototipar</w:t>
      </w:r>
      <w:proofErr w:type="spellEnd"/>
      <w:r w:rsidR="003502C8" w:rsidRPr="003502C8">
        <w:t xml:space="preserve"> em minutos</w:t>
      </w:r>
      <w:r>
        <w:t xml:space="preserve">, </w:t>
      </w:r>
      <w:r w:rsidR="003502C8">
        <w:t>conectar graficamente</w:t>
      </w:r>
      <w:r w:rsidR="003502C8" w:rsidRPr="003502C8">
        <w:t xml:space="preserve"> sua interface com</w:t>
      </w:r>
      <w:r w:rsidR="003502C8">
        <w:t xml:space="preserve"> o código fonte n</w:t>
      </w:r>
      <w:r w:rsidR="003502C8" w:rsidRPr="003502C8">
        <w:t xml:space="preserve">o </w:t>
      </w:r>
      <w:r w:rsidR="003502C8">
        <w:t>Editor</w:t>
      </w:r>
      <w:r w:rsidR="003502C8" w:rsidRPr="003502C8">
        <w:t xml:space="preserve">, </w:t>
      </w:r>
      <w:r>
        <w:t>construir</w:t>
      </w:r>
      <w:r w:rsidR="003502C8" w:rsidRPr="003502C8">
        <w:t xml:space="preserve"> janelas, botões e controles deslizantes para criar uma interface de usuário </w:t>
      </w:r>
      <w:r>
        <w:t>funcional no</w:t>
      </w:r>
      <w:r w:rsidR="003502C8" w:rsidRPr="003502C8">
        <w:t xml:space="preserve"> Mac, iPhone ou </w:t>
      </w:r>
      <w:proofErr w:type="spellStart"/>
      <w:r w:rsidR="003502C8" w:rsidRPr="003502C8">
        <w:t>iPad</w:t>
      </w:r>
      <w:proofErr w:type="spellEnd"/>
      <w:r>
        <w:t xml:space="preserve"> são facilidades que o Interface </w:t>
      </w:r>
      <w:proofErr w:type="spellStart"/>
      <w:r>
        <w:t>Builder</w:t>
      </w:r>
      <w:proofErr w:type="spellEnd"/>
      <w:r>
        <w:t xml:space="preserve"> nos proporciona</w:t>
      </w:r>
      <w:r w:rsidR="003502C8" w:rsidRPr="003502C8">
        <w:t xml:space="preserve">. Com o </w:t>
      </w:r>
      <w:proofErr w:type="spellStart"/>
      <w:r>
        <w:t>Assistant</w:t>
      </w:r>
      <w:proofErr w:type="spellEnd"/>
      <w:r>
        <w:t xml:space="preserve"> Editor</w:t>
      </w:r>
      <w:r w:rsidR="003502C8" w:rsidRPr="003502C8">
        <w:t>, você pode trabalhar no design gráfico l</w:t>
      </w:r>
      <w:r>
        <w:t>ado-a-lado com o código fonte de</w:t>
      </w:r>
      <w:r w:rsidR="003502C8" w:rsidRPr="003502C8">
        <w:t xml:space="preserve"> implementação. Um simples arrastar do mouse de um controle de interface do usuário para o</w:t>
      </w:r>
      <w:r>
        <w:t xml:space="preserve"> código de implementação</w:t>
      </w:r>
      <w:r w:rsidR="003502C8" w:rsidRPr="003502C8">
        <w:t xml:space="preserve"> cria uma conexão entre o código e </w:t>
      </w:r>
      <w:r>
        <w:t xml:space="preserve">a </w:t>
      </w:r>
      <w:r w:rsidR="003502C8" w:rsidRPr="003502C8">
        <w:t xml:space="preserve">interface, e pode até mesmo criar </w:t>
      </w:r>
      <w:r>
        <w:t>um código inicial para você.</w:t>
      </w:r>
    </w:p>
    <w:p w14:paraId="41E983CE" w14:textId="77777777" w:rsidR="008436C1" w:rsidRDefault="00C42E93" w:rsidP="00294F6F">
      <w:pPr>
        <w:keepNext/>
      </w:pPr>
      <w:r>
        <w:rPr>
          <w:noProof/>
        </w:rPr>
        <w:lastRenderedPageBreak/>
        <w:drawing>
          <wp:inline distT="0" distB="0" distL="0" distR="0" wp14:anchorId="54ABC15F" wp14:editId="4FCEE937">
            <wp:extent cx="5733415" cy="770382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0-25 às 01.10.02.png"/>
                    <pic:cNvPicPr/>
                  </pic:nvPicPr>
                  <pic:blipFill>
                    <a:blip r:embed="rId40">
                      <a:extLst>
                        <a:ext uri="{28A0092B-C50C-407E-A947-70E740481C1C}">
                          <a14:useLocalDpi xmlns:a14="http://schemas.microsoft.com/office/drawing/2010/main" val="0"/>
                        </a:ext>
                      </a:extLst>
                    </a:blip>
                    <a:stretch>
                      <a:fillRect/>
                    </a:stretch>
                  </pic:blipFill>
                  <pic:spPr>
                    <a:xfrm>
                      <a:off x="0" y="0"/>
                      <a:ext cx="5733415" cy="7703820"/>
                    </a:xfrm>
                    <a:prstGeom prst="rect">
                      <a:avLst/>
                    </a:prstGeom>
                  </pic:spPr>
                </pic:pic>
              </a:graphicData>
            </a:graphic>
          </wp:inline>
        </w:drawing>
      </w:r>
    </w:p>
    <w:p w14:paraId="36723E38" w14:textId="43B5709C" w:rsidR="008436C1" w:rsidRDefault="008436C1" w:rsidP="00294F6F">
      <w:pPr>
        <w:pStyle w:val="Legenda"/>
        <w:jc w:val="center"/>
      </w:pPr>
      <w:r>
        <w:t xml:space="preserve">Figura </w:t>
      </w:r>
      <w:fldSimple w:instr=" SEQ Figura \* ARABIC ">
        <w:ins w:id="178" w:author="Willian" w:date="2016-11-04T20:56:00Z">
          <w:r w:rsidR="00057162">
            <w:rPr>
              <w:noProof/>
            </w:rPr>
            <w:t>30</w:t>
          </w:r>
        </w:ins>
        <w:del w:id="179" w:author="Willian" w:date="2016-11-04T20:23:00Z">
          <w:r w:rsidR="00644F89" w:rsidDel="00B21CFA">
            <w:rPr>
              <w:noProof/>
            </w:rPr>
            <w:delText>22</w:delText>
          </w:r>
        </w:del>
      </w:fldSimple>
      <w:r>
        <w:t xml:space="preserve"> - Interface </w:t>
      </w:r>
      <w:proofErr w:type="spellStart"/>
      <w:r>
        <w:t>Builder</w:t>
      </w:r>
      <w:proofErr w:type="spellEnd"/>
      <w:r>
        <w:t xml:space="preserve"> do </w:t>
      </w:r>
      <w:proofErr w:type="spellStart"/>
      <w:r>
        <w:t>Xcode</w:t>
      </w:r>
      <w:proofErr w:type="spellEnd"/>
    </w:p>
    <w:p w14:paraId="3FF980A7" w14:textId="1EAF30A2" w:rsidR="00C42E93" w:rsidRDefault="00C42E93" w:rsidP="003502C8"/>
    <w:p w14:paraId="19CB85C3" w14:textId="6FA137F3" w:rsidR="00321F9A" w:rsidRDefault="00321F9A" w:rsidP="00321F9A">
      <w:pPr>
        <w:pStyle w:val="Ttulo3"/>
      </w:pPr>
      <w:r>
        <w:lastRenderedPageBreak/>
        <w:t>Controle de Versão</w:t>
      </w:r>
    </w:p>
    <w:p w14:paraId="33A5830C" w14:textId="400DEB92" w:rsidR="00321F9A" w:rsidRDefault="00321F9A" w:rsidP="00321F9A">
      <w:r>
        <w:t xml:space="preserve">Se você está familiarizado com algum software de versionamento de código como o </w:t>
      </w:r>
      <w:commentRangeStart w:id="180"/>
      <w:commentRangeStart w:id="181"/>
      <w:proofErr w:type="spellStart"/>
      <w:r>
        <w:t>Git</w:t>
      </w:r>
      <w:proofErr w:type="spellEnd"/>
      <w:r>
        <w:t xml:space="preserve"> ou SVN</w:t>
      </w:r>
      <w:commentRangeEnd w:id="180"/>
      <w:r w:rsidR="00334C7F">
        <w:rPr>
          <w:rStyle w:val="Refdecomentrio"/>
        </w:rPr>
        <w:commentReference w:id="180"/>
      </w:r>
      <w:commentRangeEnd w:id="181"/>
      <w:r w:rsidR="00270FBC">
        <w:rPr>
          <w:rStyle w:val="Refdecomentrio"/>
        </w:rPr>
        <w:commentReference w:id="181"/>
      </w:r>
      <w:r>
        <w:t xml:space="preserve">, vai gostar do módulo de controle de versão que o Xcode possui. Com ele você pode comparar duas versões, realizar </w:t>
      </w:r>
      <w:commentRangeStart w:id="182"/>
      <w:commentRangeStart w:id="183"/>
      <w:commentRangeStart w:id="184"/>
      <w:proofErr w:type="spellStart"/>
      <w:r>
        <w:t>commits</w:t>
      </w:r>
      <w:commentRangeEnd w:id="182"/>
      <w:proofErr w:type="spellEnd"/>
      <w:r w:rsidR="00334C7F">
        <w:rPr>
          <w:rStyle w:val="Refdecomentrio"/>
        </w:rPr>
        <w:commentReference w:id="182"/>
      </w:r>
      <w:commentRangeEnd w:id="183"/>
      <w:r w:rsidR="00270FBC">
        <w:rPr>
          <w:rStyle w:val="Refdecomentrio"/>
        </w:rPr>
        <w:commentReference w:id="183"/>
      </w:r>
      <w:commentRangeEnd w:id="184"/>
      <w:r w:rsidR="000A556E">
        <w:rPr>
          <w:rStyle w:val="Refdecomentrio"/>
        </w:rPr>
        <w:commentReference w:id="184"/>
      </w:r>
      <w:r>
        <w:t xml:space="preserve">, analisar o log de </w:t>
      </w:r>
      <w:proofErr w:type="spellStart"/>
      <w:r>
        <w:t>commits</w:t>
      </w:r>
      <w:proofErr w:type="spellEnd"/>
      <w:r>
        <w:t xml:space="preserve">, empurrar e puxar código do repositório remoto, realizar </w:t>
      </w:r>
      <w:proofErr w:type="spellStart"/>
      <w:r>
        <w:t>blame</w:t>
      </w:r>
      <w:proofErr w:type="spellEnd"/>
      <w:r>
        <w:t xml:space="preserve"> do código, e tudo que é essencial ao controle de versão. </w:t>
      </w:r>
      <w:r w:rsidR="00334C7F">
        <w:rPr>
          <w:rStyle w:val="Refdecomentrio"/>
        </w:rPr>
        <w:commentReference w:id="185"/>
      </w:r>
      <w:r w:rsidR="000A556E">
        <w:rPr>
          <w:rStyle w:val="Refdecomentrio"/>
        </w:rPr>
        <w:commentReference w:id="186"/>
      </w:r>
    </w:p>
    <w:p w14:paraId="7AA6E292" w14:textId="41434B24" w:rsidR="00B77960" w:rsidRDefault="00B77960" w:rsidP="00B77960">
      <w:pPr>
        <w:pStyle w:val="Ttulo3"/>
      </w:pPr>
      <w:r>
        <w:t>Teste</w:t>
      </w:r>
    </w:p>
    <w:p w14:paraId="6F4EE8BB" w14:textId="1DDE6E81" w:rsidR="00B77960" w:rsidRDefault="00B77960" w:rsidP="00B77960">
      <w:r>
        <w:t xml:space="preserve">O Teste é uma fase do processo de desenvolvimento de software que garante a qualidade e confiabilidade do produto. A Apple dá muita importância para esta fase, e por isso o Xcode possui as melhores ferramentas para testes dos seus </w:t>
      </w:r>
      <w:proofErr w:type="spellStart"/>
      <w:r>
        <w:t>apps</w:t>
      </w:r>
      <w:proofErr w:type="spellEnd"/>
      <w:r>
        <w:t xml:space="preserve"> iOS, </w:t>
      </w:r>
      <w:proofErr w:type="spellStart"/>
      <w:r>
        <w:t>macOS</w:t>
      </w:r>
      <w:proofErr w:type="spellEnd"/>
      <w:r>
        <w:t xml:space="preserve">, </w:t>
      </w:r>
      <w:proofErr w:type="spellStart"/>
      <w:r>
        <w:t>watchOS</w:t>
      </w:r>
      <w:proofErr w:type="spellEnd"/>
      <w:r>
        <w:t xml:space="preserve"> e </w:t>
      </w:r>
      <w:proofErr w:type="spellStart"/>
      <w:r>
        <w:t>tvOS</w:t>
      </w:r>
      <w:proofErr w:type="spellEnd"/>
      <w:r>
        <w:t xml:space="preserve">. </w:t>
      </w:r>
      <w:r w:rsidR="00334C7F">
        <w:rPr>
          <w:rStyle w:val="Refdecomentrio"/>
        </w:rPr>
        <w:commentReference w:id="187"/>
      </w:r>
    </w:p>
    <w:p w14:paraId="54772E56" w14:textId="06E0B0B1" w:rsidR="00B77960" w:rsidRDefault="00B77960" w:rsidP="00B77960">
      <w:pPr>
        <w:pStyle w:val="Ttulo3"/>
      </w:pPr>
      <w:r>
        <w:t>Abra Rapidamente</w:t>
      </w:r>
    </w:p>
    <w:p w14:paraId="74BAAA74" w14:textId="379BC7D1" w:rsidR="00B77960" w:rsidRDefault="00B77960" w:rsidP="00B77960">
      <w:r>
        <w:t xml:space="preserve">Consiga acesso rápido aos arquivos do seu projeto com o comando </w:t>
      </w:r>
      <w:r>
        <w:rPr>
          <w:b/>
        </w:rPr>
        <w:t xml:space="preserve">Open </w:t>
      </w:r>
      <w:proofErr w:type="spellStart"/>
      <w:r>
        <w:rPr>
          <w:b/>
        </w:rPr>
        <w:t>Quickly</w:t>
      </w:r>
      <w:proofErr w:type="spellEnd"/>
      <w:r>
        <w:rPr>
          <w:b/>
        </w:rPr>
        <w:t xml:space="preserve"> </w:t>
      </w:r>
      <w:r w:rsidRPr="00B77960">
        <w:t>(</w:t>
      </w:r>
      <w:r w:rsidR="003E45CD" w:rsidRPr="003E45CD">
        <w:rPr>
          <w:rFonts w:ascii="Courier New" w:hAnsi="Courier New" w:cs="Courier New"/>
        </w:rPr>
        <w:t>Command + Shift + O</w:t>
      </w:r>
      <w:r w:rsidR="003E45CD">
        <w:t xml:space="preserve">). O Xcode imediatamente irá mostrar uma lista de arquivos relacionada a sua busca, então você pode escolher o arquivo e pressionar a tecla </w:t>
      </w:r>
      <w:proofErr w:type="spellStart"/>
      <w:r w:rsidR="003E45CD" w:rsidRPr="003E45CD">
        <w:rPr>
          <w:rFonts w:ascii="Courier New" w:hAnsi="Courier New" w:cs="Courier New"/>
        </w:rPr>
        <w:t>Return</w:t>
      </w:r>
      <w:proofErr w:type="spellEnd"/>
      <w:r w:rsidR="003E45CD">
        <w:t xml:space="preserve"> para abrir o arquivo rapidamente.</w:t>
      </w:r>
    </w:p>
    <w:p w14:paraId="61079B4F" w14:textId="77777777" w:rsidR="008436C1" w:rsidRDefault="00C42E93" w:rsidP="00294F6F">
      <w:pPr>
        <w:keepNext/>
        <w:jc w:val="center"/>
      </w:pPr>
      <w:r>
        <w:rPr>
          <w:noProof/>
        </w:rPr>
        <w:drawing>
          <wp:inline distT="0" distB="0" distL="0" distR="0" wp14:anchorId="4B6DD30B" wp14:editId="42305CAA">
            <wp:extent cx="3823335" cy="3573499"/>
            <wp:effectExtent l="0" t="0" r="1206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0-25 às 01.12.07.png"/>
                    <pic:cNvPicPr/>
                  </pic:nvPicPr>
                  <pic:blipFill>
                    <a:blip r:embed="rId41">
                      <a:extLst>
                        <a:ext uri="{28A0092B-C50C-407E-A947-70E740481C1C}">
                          <a14:useLocalDpi xmlns:a14="http://schemas.microsoft.com/office/drawing/2010/main" val="0"/>
                        </a:ext>
                      </a:extLst>
                    </a:blip>
                    <a:stretch>
                      <a:fillRect/>
                    </a:stretch>
                  </pic:blipFill>
                  <pic:spPr>
                    <a:xfrm>
                      <a:off x="0" y="0"/>
                      <a:ext cx="3833715" cy="3583201"/>
                    </a:xfrm>
                    <a:prstGeom prst="rect">
                      <a:avLst/>
                    </a:prstGeom>
                  </pic:spPr>
                </pic:pic>
              </a:graphicData>
            </a:graphic>
          </wp:inline>
        </w:drawing>
      </w:r>
    </w:p>
    <w:p w14:paraId="7BDE0561" w14:textId="49610A22" w:rsidR="008436C1" w:rsidRDefault="008436C1" w:rsidP="00294F6F">
      <w:pPr>
        <w:pStyle w:val="Legenda"/>
        <w:jc w:val="center"/>
      </w:pPr>
      <w:r>
        <w:t xml:space="preserve">Figura </w:t>
      </w:r>
      <w:fldSimple w:instr=" SEQ Figura \* ARABIC ">
        <w:ins w:id="188" w:author="Willian" w:date="2016-11-04T20:56:00Z">
          <w:r w:rsidR="00057162">
            <w:rPr>
              <w:noProof/>
            </w:rPr>
            <w:t>31</w:t>
          </w:r>
        </w:ins>
        <w:del w:id="189" w:author="Willian" w:date="2016-11-04T20:23:00Z">
          <w:r w:rsidR="00644F89" w:rsidDel="00B21CFA">
            <w:rPr>
              <w:noProof/>
            </w:rPr>
            <w:delText>23</w:delText>
          </w:r>
        </w:del>
      </w:fldSimple>
      <w:r>
        <w:t xml:space="preserve"> - Tela do </w:t>
      </w:r>
      <w:r w:rsidRPr="00E56632">
        <w:t xml:space="preserve">Open </w:t>
      </w:r>
      <w:proofErr w:type="spellStart"/>
      <w:r w:rsidRPr="00E56632">
        <w:t>Quickly</w:t>
      </w:r>
      <w:proofErr w:type="spellEnd"/>
    </w:p>
    <w:p w14:paraId="132C0495" w14:textId="141ABE6A" w:rsidR="00C42E93" w:rsidRDefault="00C42E93" w:rsidP="0006112E">
      <w:pPr>
        <w:jc w:val="center"/>
      </w:pPr>
    </w:p>
    <w:p w14:paraId="40D916D0" w14:textId="2EC57C6C" w:rsidR="00247CCE" w:rsidRDefault="00247CCE" w:rsidP="00247CCE">
      <w:pPr>
        <w:pStyle w:val="Ttulo3"/>
      </w:pPr>
      <w:r>
        <w:t>Debug</w:t>
      </w:r>
      <w:r w:rsidR="00B1571D">
        <w:t xml:space="preserve"> e C</w:t>
      </w:r>
      <w:r>
        <w:t>onsole</w:t>
      </w:r>
    </w:p>
    <w:p w14:paraId="634D1096" w14:textId="049A444E" w:rsidR="00247CCE" w:rsidRDefault="00247CCE" w:rsidP="00247CCE">
      <w:r>
        <w:t>No painel de</w:t>
      </w:r>
      <w:r w:rsidR="00B1571D">
        <w:t xml:space="preserve"> Debug </w:t>
      </w:r>
      <w:r>
        <w:t>podemos assistir as variáveis do escopo em debug</w:t>
      </w:r>
      <w:r w:rsidR="00B1571D">
        <w:t xml:space="preserve">. No console é apresentado os logs do aplicativo, como descrições de exceções e </w:t>
      </w:r>
      <w:proofErr w:type="spellStart"/>
      <w:r w:rsidR="00B1571D">
        <w:t>prints</w:t>
      </w:r>
      <w:proofErr w:type="spellEnd"/>
      <w:r w:rsidR="00B1571D">
        <w:t xml:space="preserve">. No console é possível também executar comandos para debug. </w:t>
      </w:r>
    </w:p>
    <w:p w14:paraId="36507DF5" w14:textId="77777777" w:rsidR="008436C1" w:rsidRDefault="00464CE5" w:rsidP="00294F6F">
      <w:pPr>
        <w:keepNext/>
        <w:jc w:val="center"/>
      </w:pPr>
      <w:r>
        <w:rPr>
          <w:noProof/>
        </w:rPr>
        <w:lastRenderedPageBreak/>
        <w:drawing>
          <wp:inline distT="0" distB="0" distL="0" distR="0" wp14:anchorId="73609AF8" wp14:editId="4DE6ACDB">
            <wp:extent cx="5733415" cy="1227455"/>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0-25 às 01.14.46.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1227455"/>
                    </a:xfrm>
                    <a:prstGeom prst="rect">
                      <a:avLst/>
                    </a:prstGeom>
                  </pic:spPr>
                </pic:pic>
              </a:graphicData>
            </a:graphic>
          </wp:inline>
        </w:drawing>
      </w:r>
    </w:p>
    <w:p w14:paraId="48FCE6D0" w14:textId="1F3B2293" w:rsidR="008436C1" w:rsidRDefault="008436C1" w:rsidP="00294F6F">
      <w:pPr>
        <w:pStyle w:val="Legenda"/>
        <w:jc w:val="center"/>
      </w:pPr>
      <w:r>
        <w:t xml:space="preserve">Figura </w:t>
      </w:r>
      <w:fldSimple w:instr=" SEQ Figura \* ARABIC ">
        <w:ins w:id="190" w:author="Willian" w:date="2016-11-04T20:56:00Z">
          <w:r w:rsidR="00057162">
            <w:rPr>
              <w:noProof/>
            </w:rPr>
            <w:t>32</w:t>
          </w:r>
        </w:ins>
        <w:del w:id="191" w:author="Willian" w:date="2016-11-04T20:23:00Z">
          <w:r w:rsidR="00644F89" w:rsidDel="00B21CFA">
            <w:rPr>
              <w:noProof/>
            </w:rPr>
            <w:delText>24</w:delText>
          </w:r>
        </w:del>
      </w:fldSimple>
      <w:r>
        <w:t xml:space="preserve"> – Seção do </w:t>
      </w:r>
      <w:proofErr w:type="spellStart"/>
      <w:r>
        <w:t>Debugger</w:t>
      </w:r>
      <w:proofErr w:type="spellEnd"/>
      <w:r>
        <w:t xml:space="preserve"> (na esquerda) e do console (na direita)</w:t>
      </w:r>
    </w:p>
    <w:p w14:paraId="545FCCC9" w14:textId="0A067F5B" w:rsidR="00C42E93" w:rsidRDefault="00C42E93" w:rsidP="0006112E">
      <w:pPr>
        <w:jc w:val="center"/>
      </w:pPr>
    </w:p>
    <w:p w14:paraId="2D3B193D" w14:textId="00AAC770" w:rsidR="00B1571D" w:rsidRDefault="00B1571D" w:rsidP="00B1571D">
      <w:pPr>
        <w:pStyle w:val="Ttulo3"/>
        <w:ind w:left="993"/>
      </w:pPr>
      <w:r>
        <w:t>Propriedades</w:t>
      </w:r>
    </w:p>
    <w:p w14:paraId="4F440CC5" w14:textId="393BCA49" w:rsidR="00B1571D" w:rsidRDefault="00B1571D" w:rsidP="00B1571D">
      <w:r>
        <w:t>O painel de propriedades mostra as características do arquivo selecionado</w:t>
      </w:r>
      <w:r w:rsidR="00977D6D">
        <w:t xml:space="preserve">. Nele podemos configurar uma série de opções do arquivo como, local no diretório. Também é possível fazer configurações de classes e componentes selecionados no Interface </w:t>
      </w:r>
      <w:proofErr w:type="spellStart"/>
      <w:r w:rsidR="00977D6D">
        <w:t>Builder</w:t>
      </w:r>
      <w:proofErr w:type="spellEnd"/>
      <w:r w:rsidR="00977D6D">
        <w:t xml:space="preserve"> como, nome da classe, rótulo e tamanho de um botão etc.</w:t>
      </w:r>
    </w:p>
    <w:p w14:paraId="0FE5F286" w14:textId="77777777" w:rsidR="008436C1" w:rsidRDefault="00464CE5" w:rsidP="00294F6F">
      <w:pPr>
        <w:keepNext/>
        <w:jc w:val="center"/>
      </w:pPr>
      <w:r>
        <w:rPr>
          <w:noProof/>
        </w:rPr>
        <w:lastRenderedPageBreak/>
        <w:drawing>
          <wp:inline distT="0" distB="0" distL="0" distR="0" wp14:anchorId="5CAA0674" wp14:editId="743E19A6">
            <wp:extent cx="1894908" cy="6631940"/>
            <wp:effectExtent l="0" t="0" r="1016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16-10-25 às 01.15.30.png"/>
                    <pic:cNvPicPr/>
                  </pic:nvPicPr>
                  <pic:blipFill>
                    <a:blip r:embed="rId43">
                      <a:extLst>
                        <a:ext uri="{28A0092B-C50C-407E-A947-70E740481C1C}">
                          <a14:useLocalDpi xmlns:a14="http://schemas.microsoft.com/office/drawing/2010/main" val="0"/>
                        </a:ext>
                      </a:extLst>
                    </a:blip>
                    <a:stretch>
                      <a:fillRect/>
                    </a:stretch>
                  </pic:blipFill>
                  <pic:spPr>
                    <a:xfrm>
                      <a:off x="0" y="0"/>
                      <a:ext cx="1909067" cy="6681493"/>
                    </a:xfrm>
                    <a:prstGeom prst="rect">
                      <a:avLst/>
                    </a:prstGeom>
                  </pic:spPr>
                </pic:pic>
              </a:graphicData>
            </a:graphic>
          </wp:inline>
        </w:drawing>
      </w:r>
    </w:p>
    <w:p w14:paraId="0395B981" w14:textId="0F325528" w:rsidR="008436C1" w:rsidRDefault="008436C1" w:rsidP="00294F6F">
      <w:pPr>
        <w:pStyle w:val="Legenda"/>
        <w:jc w:val="center"/>
      </w:pPr>
      <w:r>
        <w:t xml:space="preserve">Figura </w:t>
      </w:r>
      <w:fldSimple w:instr=" SEQ Figura \* ARABIC ">
        <w:ins w:id="192" w:author="Willian" w:date="2016-11-04T20:56:00Z">
          <w:r w:rsidR="00057162">
            <w:rPr>
              <w:noProof/>
            </w:rPr>
            <w:t>33</w:t>
          </w:r>
        </w:ins>
        <w:del w:id="193" w:author="Willian" w:date="2016-11-04T20:23:00Z">
          <w:r w:rsidR="00644F89" w:rsidDel="00B21CFA">
            <w:rPr>
              <w:noProof/>
            </w:rPr>
            <w:delText>25</w:delText>
          </w:r>
        </w:del>
      </w:fldSimple>
      <w:r>
        <w:t xml:space="preserve"> - Seção de Propriedades do arquivo/elemento</w:t>
      </w:r>
    </w:p>
    <w:p w14:paraId="258223A7" w14:textId="47EAA5C3" w:rsidR="00464CE5" w:rsidRDefault="00464CE5" w:rsidP="0006112E">
      <w:pPr>
        <w:jc w:val="center"/>
      </w:pPr>
    </w:p>
    <w:p w14:paraId="35A32072" w14:textId="405CADA7" w:rsidR="00977D6D" w:rsidRDefault="00977D6D" w:rsidP="00977D6D">
      <w:pPr>
        <w:pStyle w:val="Ttulo3"/>
        <w:ind w:left="993"/>
      </w:pPr>
      <w:r>
        <w:t>Paleta</w:t>
      </w:r>
    </w:p>
    <w:p w14:paraId="28E6ED1C" w14:textId="0DC0AF31" w:rsidR="00977D6D" w:rsidRDefault="00977D6D" w:rsidP="00977D6D">
      <w:pPr>
        <w:rPr>
          <w:b/>
        </w:rPr>
      </w:pPr>
      <w:r>
        <w:t xml:space="preserve">Na paleta podemos encontrar os </w:t>
      </w:r>
      <w:r w:rsidRPr="00977D6D">
        <w:rPr>
          <w:b/>
        </w:rPr>
        <w:t>componentes gráficos</w:t>
      </w:r>
      <w:r>
        <w:t xml:space="preserve"> para nosso Interface </w:t>
      </w:r>
      <w:proofErr w:type="spellStart"/>
      <w:r>
        <w:t>Builder</w:t>
      </w:r>
      <w:proofErr w:type="spellEnd"/>
      <w:r>
        <w:t xml:space="preserve">, como o </w:t>
      </w:r>
      <w:proofErr w:type="spellStart"/>
      <w:r>
        <w:t>UIButton</w:t>
      </w:r>
      <w:proofErr w:type="spellEnd"/>
      <w:r>
        <w:t xml:space="preserve">, </w:t>
      </w:r>
      <w:proofErr w:type="spellStart"/>
      <w:r>
        <w:t>UILabel</w:t>
      </w:r>
      <w:proofErr w:type="spellEnd"/>
      <w:r>
        <w:t xml:space="preserve"> e </w:t>
      </w:r>
      <w:proofErr w:type="spellStart"/>
      <w:r>
        <w:t>UIView</w:t>
      </w:r>
      <w:proofErr w:type="spellEnd"/>
      <w:r>
        <w:t xml:space="preserve">, que falaremos nas unidades seguintes. Também é possível encontrar as imagens do projeto, as chamadas </w:t>
      </w:r>
      <w:proofErr w:type="spellStart"/>
      <w:r w:rsidRPr="00977D6D">
        <w:rPr>
          <w:b/>
        </w:rPr>
        <w:t>Assets</w:t>
      </w:r>
      <w:proofErr w:type="spellEnd"/>
      <w:r>
        <w:t xml:space="preserve">. Por fim, na paleta podemos encontrar e definir </w:t>
      </w:r>
      <w:proofErr w:type="spellStart"/>
      <w:r>
        <w:rPr>
          <w:b/>
        </w:rPr>
        <w:t>snippets</w:t>
      </w:r>
      <w:proofErr w:type="spellEnd"/>
      <w:r>
        <w:t xml:space="preserve">, que são trechos de código prontos que utilizamos para agilizar nossa vida como o esqueleto da definição de uma classe ou de um laço </w:t>
      </w:r>
      <w:r>
        <w:rPr>
          <w:b/>
        </w:rPr>
        <w:t>for.</w:t>
      </w:r>
    </w:p>
    <w:p w14:paraId="3E2310EE" w14:textId="14AEB775" w:rsidR="00977D6D" w:rsidRDefault="00977D6D" w:rsidP="00977D6D">
      <w:r>
        <w:lastRenderedPageBreak/>
        <w:t>Estes são os componentes principais do Xcode. Alternativamente você pode encontrar estas opções através da barra de menus do Xcode.</w:t>
      </w:r>
      <w:r w:rsidR="00460CD0">
        <w:t xml:space="preserve"> Estas e outras coisas serão explicadas com mais detalhes no decorrer do curso conforme a necessidade.</w:t>
      </w:r>
    </w:p>
    <w:p w14:paraId="21D5AC3A" w14:textId="77777777" w:rsidR="008436C1" w:rsidRDefault="00464CE5" w:rsidP="00294F6F">
      <w:pPr>
        <w:keepNext/>
        <w:jc w:val="center"/>
      </w:pPr>
      <w:r>
        <w:rPr>
          <w:noProof/>
        </w:rPr>
        <w:drawing>
          <wp:inline distT="0" distB="0" distL="0" distR="0" wp14:anchorId="37DA0741" wp14:editId="753858C5">
            <wp:extent cx="3314700" cy="4305300"/>
            <wp:effectExtent l="0" t="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6-10-25 às 01.16.10.png"/>
                    <pic:cNvPicPr/>
                  </pic:nvPicPr>
                  <pic:blipFill>
                    <a:blip r:embed="rId44">
                      <a:extLst>
                        <a:ext uri="{28A0092B-C50C-407E-A947-70E740481C1C}">
                          <a14:useLocalDpi xmlns:a14="http://schemas.microsoft.com/office/drawing/2010/main" val="0"/>
                        </a:ext>
                      </a:extLst>
                    </a:blip>
                    <a:stretch>
                      <a:fillRect/>
                    </a:stretch>
                  </pic:blipFill>
                  <pic:spPr>
                    <a:xfrm>
                      <a:off x="0" y="0"/>
                      <a:ext cx="3314700" cy="4305300"/>
                    </a:xfrm>
                    <a:prstGeom prst="rect">
                      <a:avLst/>
                    </a:prstGeom>
                  </pic:spPr>
                </pic:pic>
              </a:graphicData>
            </a:graphic>
          </wp:inline>
        </w:drawing>
      </w:r>
    </w:p>
    <w:p w14:paraId="1D3CEFFC" w14:textId="21D6F30D" w:rsidR="008436C1" w:rsidRDefault="008436C1" w:rsidP="00294F6F">
      <w:pPr>
        <w:pStyle w:val="Legenda"/>
        <w:jc w:val="center"/>
      </w:pPr>
      <w:r>
        <w:t xml:space="preserve">Figura </w:t>
      </w:r>
      <w:fldSimple w:instr=" SEQ Figura \* ARABIC ">
        <w:ins w:id="194" w:author="Willian" w:date="2016-11-04T20:56:00Z">
          <w:r w:rsidR="00057162">
            <w:rPr>
              <w:noProof/>
            </w:rPr>
            <w:t>34</w:t>
          </w:r>
        </w:ins>
        <w:del w:id="195" w:author="Willian" w:date="2016-11-04T20:23:00Z">
          <w:r w:rsidR="00644F89" w:rsidDel="00B21CFA">
            <w:rPr>
              <w:noProof/>
            </w:rPr>
            <w:delText>26</w:delText>
          </w:r>
        </w:del>
      </w:fldSimple>
      <w:r>
        <w:t xml:space="preserve"> - Seção da Paleta de elementos</w:t>
      </w:r>
    </w:p>
    <w:p w14:paraId="0D6AEE3E" w14:textId="4E8D67D8" w:rsidR="00464CE5" w:rsidRPr="00977D6D" w:rsidRDefault="00464CE5" w:rsidP="0006112E">
      <w:pPr>
        <w:jc w:val="center"/>
      </w:pPr>
    </w:p>
    <w:p w14:paraId="2FFE1D8D" w14:textId="31107539" w:rsidR="007F316D" w:rsidRDefault="007F316D" w:rsidP="007F316D">
      <w:pPr>
        <w:pStyle w:val="Ttulo2"/>
      </w:pPr>
      <w:r>
        <w:t>Swift 3</w:t>
      </w:r>
    </w:p>
    <w:p w14:paraId="6E4D7916" w14:textId="4998DA97" w:rsidR="003E45CD" w:rsidRDefault="003E45CD" w:rsidP="003E45CD">
      <w:r>
        <w:t xml:space="preserve">A linguagem atual utilizada para desenvolver </w:t>
      </w:r>
      <w:proofErr w:type="spellStart"/>
      <w:r>
        <w:t>apps</w:t>
      </w:r>
      <w:proofErr w:type="spellEnd"/>
      <w:r>
        <w:t xml:space="preserve"> iOS é a Swift, </w:t>
      </w:r>
      <w:r w:rsidR="008436C1">
        <w:t>e neste curso iremos explorar a versão 3 desta linguagem</w:t>
      </w:r>
      <w:r>
        <w:t xml:space="preserve">. As versões anteriores ao Xcode 8 não são compatíveis com o Swift 3, então para criarmos </w:t>
      </w:r>
      <w:proofErr w:type="spellStart"/>
      <w:r>
        <w:t>apps</w:t>
      </w:r>
      <w:proofErr w:type="spellEnd"/>
      <w:r>
        <w:t xml:space="preserve"> com o que há de mais novo em recursos do iOS 10 e facilidades de desenvolvimento, a melhor escolha é o Xcode 8.</w:t>
      </w:r>
    </w:p>
    <w:p w14:paraId="76A09107" w14:textId="75CFFCA8" w:rsidR="00593E59" w:rsidRDefault="003E45CD" w:rsidP="003A3AFC">
      <w:r>
        <w:t>Nas aulas seguintes iremos explorar com mais detalhes a linguagem Swift, mas para matar a curiosidade, vejamos algumas diferenças comparadas com Java.</w:t>
      </w:r>
    </w:p>
    <w:p w14:paraId="5FCC85F6" w14:textId="69898C5E" w:rsidR="00444553" w:rsidRPr="00294F6F" w:rsidRDefault="003A3AFC">
      <w:pPr>
        <w:pStyle w:val="PargrafodaLista"/>
        <w:numPr>
          <w:ilvl w:val="0"/>
          <w:numId w:val="6"/>
        </w:numPr>
        <w:rPr>
          <w:b/>
        </w:rPr>
      </w:pPr>
      <w:r w:rsidRPr="003A3AFC">
        <w:rPr>
          <w:b/>
        </w:rPr>
        <w:t>Hello World</w:t>
      </w:r>
    </w:p>
    <w:p w14:paraId="025F76DF" w14:textId="19619D01" w:rsidR="003A3AFC" w:rsidRDefault="003A3AFC" w:rsidP="003A3AFC">
      <w:pPr>
        <w:ind w:left="709"/>
      </w:pPr>
      <w:r>
        <w:t>Para definirmos um Hello World em Java</w:t>
      </w:r>
      <w:ins w:id="196" w:author="Willian" w:date="2016-11-04T21:09:00Z">
        <w:r w:rsidR="00D85B1B">
          <w:t xml:space="preserve"> e Swift, respectivamente,</w:t>
        </w:r>
      </w:ins>
      <w:r>
        <w:t xml:space="preserve"> precisamos </w:t>
      </w:r>
      <w:commentRangeStart w:id="197"/>
      <w:r>
        <w:t>de</w:t>
      </w:r>
      <w:commentRangeEnd w:id="197"/>
      <w:r w:rsidR="00D85B1B">
        <w:rPr>
          <w:rStyle w:val="Refdecomentrio"/>
        </w:rPr>
        <w:commentReference w:id="197"/>
      </w:r>
      <w:r>
        <w:t>:</w:t>
      </w:r>
    </w:p>
    <w:p w14:paraId="4EC678BB" w14:textId="374C65B1" w:rsidR="003A3AFC" w:rsidRPr="00410FBF" w:rsidDel="000A556E" w:rsidRDefault="000A556E" w:rsidP="003A3AFC">
      <w:pPr>
        <w:widowControl w:val="0"/>
        <w:tabs>
          <w:tab w:val="left" w:pos="543"/>
        </w:tabs>
        <w:autoSpaceDE w:val="0"/>
        <w:autoSpaceDN w:val="0"/>
        <w:adjustRightInd w:val="0"/>
        <w:spacing w:after="0"/>
        <w:ind w:left="1134"/>
        <w:jc w:val="left"/>
        <w:rPr>
          <w:del w:id="198" w:author="Willian" w:date="2016-11-04T21:05:00Z"/>
          <w:rFonts w:ascii="Menlo" w:hAnsi="Menlo" w:cs="Menlo"/>
          <w:sz w:val="18"/>
          <w:szCs w:val="18"/>
          <w:lang w:val="en-US"/>
        </w:rPr>
      </w:pPr>
      <w:ins w:id="199" w:author="Willian" w:date="2016-11-04T21:06:00Z">
        <w:r>
          <w:rPr>
            <w:b/>
            <w:noProof/>
          </w:rPr>
          <mc:AlternateContent>
            <mc:Choice Requires="wps">
              <w:drawing>
                <wp:anchor distT="0" distB="0" distL="114300" distR="114300" simplePos="0" relativeHeight="251662336" behindDoc="0" locked="0" layoutInCell="1" allowOverlap="1" wp14:anchorId="04591B25" wp14:editId="6C1C7C73">
                  <wp:simplePos x="0" y="0"/>
                  <wp:positionH relativeFrom="column">
                    <wp:posOffset>509905</wp:posOffset>
                  </wp:positionH>
                  <wp:positionV relativeFrom="paragraph">
                    <wp:posOffset>220345</wp:posOffset>
                  </wp:positionV>
                  <wp:extent cx="5141595" cy="1365885"/>
                  <wp:effectExtent l="0" t="0" r="14605" b="3111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141595" cy="136588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425A726" w14:textId="7036B656" w:rsidR="00D85B1B" w:rsidRDefault="000A556E" w:rsidP="00D85B1B">
                              <w:pPr>
                                <w:widowControl w:val="0"/>
                                <w:tabs>
                                  <w:tab w:val="left" w:pos="543"/>
                                </w:tabs>
                                <w:autoSpaceDE w:val="0"/>
                                <w:autoSpaceDN w:val="0"/>
                                <w:adjustRightInd w:val="0"/>
                                <w:spacing w:after="0"/>
                                <w:jc w:val="left"/>
                                <w:rPr>
                                  <w:ins w:id="200" w:author="Willian" w:date="2016-11-04T21:07:00Z"/>
                                  <w:rFonts w:ascii="Menlo" w:hAnsi="Menlo" w:cs="Menlo"/>
                                  <w:sz w:val="18"/>
                                  <w:szCs w:val="18"/>
                                  <w:lang w:val="en-US"/>
                                </w:rPr>
                                <w:pPrChange w:id="201" w:author="Willian" w:date="2016-11-04T21:07:00Z">
                                  <w:pPr>
                                    <w:widowControl w:val="0"/>
                                    <w:tabs>
                                      <w:tab w:val="left" w:pos="543"/>
                                    </w:tabs>
                                    <w:autoSpaceDE w:val="0"/>
                                    <w:autoSpaceDN w:val="0"/>
                                    <w:adjustRightInd w:val="0"/>
                                    <w:spacing w:after="0"/>
                                    <w:ind w:left="1134"/>
                                    <w:jc w:val="left"/>
                                  </w:pPr>
                                </w:pPrChange>
                              </w:pPr>
                              <w:ins w:id="202" w:author="Willian" w:date="2016-11-04T21:06:00Z">
                                <w:r w:rsidRPr="00D85B1B">
                                  <w:rPr>
                                    <w:rFonts w:cs="Menlo"/>
                                    <w:b/>
                                    <w:color w:val="auto"/>
                                    <w:lang w:val="en-US"/>
                                    <w:rPrChange w:id="203" w:author="Willian" w:date="2016-11-04T21:07:00Z">
                                      <w:rPr>
                                        <w:rFonts w:ascii="Menlo" w:hAnsi="Menlo" w:cs="Menlo"/>
                                        <w:color w:val="AA0D91"/>
                                        <w:sz w:val="18"/>
                                        <w:szCs w:val="18"/>
                                        <w:lang w:val="en-US"/>
                                      </w:rPr>
                                    </w:rPrChange>
                                  </w:rPr>
                                  <w:t>Java:</w:t>
                                </w:r>
                                <w:r>
                                  <w:rPr>
                                    <w:rFonts w:ascii="Menlo" w:hAnsi="Menlo" w:cs="Menlo"/>
                                    <w:color w:val="AA0D91"/>
                                    <w:sz w:val="18"/>
                                    <w:szCs w:val="18"/>
                                    <w:lang w:val="en-US"/>
                                  </w:rPr>
                                  <w:br/>
                                </w:r>
                                <w:r>
                                  <w:rPr>
                                    <w:rFonts w:ascii="Menlo" w:hAnsi="Menlo" w:cs="Menlo"/>
                                    <w:color w:val="AA0D91"/>
                                    <w:sz w:val="18"/>
                                    <w:szCs w:val="18"/>
                                    <w:lang w:val="en-US"/>
                                  </w:rPr>
                                  <w:br/>
                                </w:r>
                              </w:ins>
                              <w:ins w:id="204" w:author="Willian" w:date="2016-11-04T21:07:00Z">
                                <w:r w:rsidR="00D85B1B">
                                  <w:rPr>
                                    <w:rFonts w:ascii="Menlo" w:hAnsi="Menlo" w:cs="Menlo"/>
                                    <w:color w:val="AA0D91"/>
                                    <w:sz w:val="18"/>
                                    <w:szCs w:val="18"/>
                                    <w:lang w:val="en-US"/>
                                  </w:rPr>
                                  <w:t xml:space="preserve">    </w:t>
                                </w:r>
                                <w:r w:rsidR="00D85B1B">
                                  <w:rPr>
                                    <w:rFonts w:ascii="Menlo" w:hAnsi="Menlo" w:cs="Menlo"/>
                                    <w:color w:val="AA0D91"/>
                                    <w:sz w:val="18"/>
                                    <w:szCs w:val="18"/>
                                    <w:lang w:val="en-US"/>
                                  </w:rPr>
                                  <w:tab/>
                                </w:r>
                              </w:ins>
                              <w:ins w:id="205" w:author="Willian" w:date="2016-11-04T21:06: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ins>
                            </w:p>
                            <w:p w14:paraId="0AAD5436" w14:textId="1495C3A6" w:rsidR="000A556E" w:rsidRPr="00410FBF" w:rsidRDefault="00D85B1B" w:rsidP="00D85B1B">
                              <w:pPr>
                                <w:widowControl w:val="0"/>
                                <w:tabs>
                                  <w:tab w:val="left" w:pos="543"/>
                                </w:tabs>
                                <w:autoSpaceDE w:val="0"/>
                                <w:autoSpaceDN w:val="0"/>
                                <w:adjustRightInd w:val="0"/>
                                <w:spacing w:after="0"/>
                                <w:jc w:val="left"/>
                                <w:rPr>
                                  <w:ins w:id="206" w:author="Willian" w:date="2016-11-04T21:06:00Z"/>
                                  <w:rFonts w:ascii="Menlo" w:hAnsi="Menlo" w:cs="Menlo"/>
                                  <w:sz w:val="18"/>
                                  <w:szCs w:val="18"/>
                                  <w:lang w:val="en-US"/>
                                </w:rPr>
                                <w:pPrChange w:id="207" w:author="Willian" w:date="2016-11-04T21:07:00Z">
                                  <w:pPr>
                                    <w:widowControl w:val="0"/>
                                    <w:tabs>
                                      <w:tab w:val="left" w:pos="543"/>
                                    </w:tabs>
                                    <w:autoSpaceDE w:val="0"/>
                                    <w:autoSpaceDN w:val="0"/>
                                    <w:adjustRightInd w:val="0"/>
                                    <w:spacing w:after="0"/>
                                    <w:ind w:left="1134"/>
                                    <w:jc w:val="left"/>
                                  </w:pPr>
                                </w:pPrChange>
                              </w:pPr>
                              <w:ins w:id="208" w:author="Willian" w:date="2016-11-04T21:07:00Z">
                                <w:r>
                                  <w:rPr>
                                    <w:rFonts w:ascii="Menlo" w:hAnsi="Menlo" w:cs="Menlo"/>
                                    <w:sz w:val="18"/>
                                    <w:szCs w:val="18"/>
                                    <w:lang w:val="en-US"/>
                                  </w:rPr>
                                  <w:tab/>
                                  <w:t xml:space="preserve">    </w:t>
                                </w:r>
                              </w:ins>
                              <w:ins w:id="209" w:author="Willian" w:date="2016-11-04T21:06:00Z">
                                <w:r w:rsidR="000A556E" w:rsidRPr="00410FBF">
                                  <w:rPr>
                                    <w:rFonts w:ascii="Menlo" w:hAnsi="Menlo" w:cs="Menlo"/>
                                    <w:color w:val="AA0D91"/>
                                    <w:sz w:val="18"/>
                                    <w:szCs w:val="18"/>
                                    <w:lang w:val="en-US"/>
                                  </w:rPr>
                                  <w:t>public</w:t>
                                </w:r>
                                <w:r w:rsidR="000A556E" w:rsidRPr="00410FBF">
                                  <w:rPr>
                                    <w:rFonts w:ascii="Menlo" w:hAnsi="Menlo" w:cs="Menlo"/>
                                    <w:sz w:val="18"/>
                                    <w:szCs w:val="18"/>
                                    <w:lang w:val="en-US"/>
                                  </w:rPr>
                                  <w:t xml:space="preserve"> </w:t>
                                </w:r>
                                <w:r w:rsidR="000A556E" w:rsidRPr="00410FBF">
                                  <w:rPr>
                                    <w:rFonts w:ascii="Menlo" w:hAnsi="Menlo" w:cs="Menlo"/>
                                    <w:color w:val="AA0D91"/>
                                    <w:sz w:val="18"/>
                                    <w:szCs w:val="18"/>
                                    <w:lang w:val="en-US"/>
                                  </w:rPr>
                                  <w:t>static</w:t>
                                </w:r>
                                <w:r w:rsidR="000A556E" w:rsidRPr="00410FBF">
                                  <w:rPr>
                                    <w:rFonts w:ascii="Menlo" w:hAnsi="Menlo" w:cs="Menlo"/>
                                    <w:sz w:val="18"/>
                                    <w:szCs w:val="18"/>
                                    <w:lang w:val="en-US"/>
                                  </w:rPr>
                                  <w:t xml:space="preserve"> void main(</w:t>
                                </w:r>
                                <w:proofErr w:type="gramStart"/>
                                <w:r w:rsidR="000A556E" w:rsidRPr="00410FBF">
                                  <w:rPr>
                                    <w:rFonts w:ascii="Menlo" w:hAnsi="Menlo" w:cs="Menlo"/>
                                    <w:sz w:val="18"/>
                                    <w:szCs w:val="18"/>
                                    <w:lang w:val="en-US"/>
                                  </w:rPr>
                                  <w:t>String[</w:t>
                                </w:r>
                                <w:proofErr w:type="gramEnd"/>
                                <w:r w:rsidR="000A556E" w:rsidRPr="00410FBF">
                                  <w:rPr>
                                    <w:rFonts w:ascii="Menlo" w:hAnsi="Menlo" w:cs="Menlo"/>
                                    <w:sz w:val="18"/>
                                    <w:szCs w:val="18"/>
                                    <w:lang w:val="en-US"/>
                                  </w:rPr>
                                  <w:t xml:space="preserve">] </w:t>
                                </w:r>
                                <w:proofErr w:type="spellStart"/>
                                <w:r w:rsidR="000A556E" w:rsidRPr="00410FBF">
                                  <w:rPr>
                                    <w:rFonts w:ascii="Menlo" w:hAnsi="Menlo" w:cs="Menlo"/>
                                    <w:sz w:val="18"/>
                                    <w:szCs w:val="18"/>
                                    <w:lang w:val="en-US"/>
                                  </w:rPr>
                                  <w:t>args</w:t>
                                </w:r>
                                <w:proofErr w:type="spellEnd"/>
                                <w:r w:rsidR="000A556E" w:rsidRPr="00410FBF">
                                  <w:rPr>
                                    <w:rFonts w:ascii="Menlo" w:hAnsi="Menlo" w:cs="Menlo"/>
                                    <w:sz w:val="18"/>
                                    <w:szCs w:val="18"/>
                                    <w:lang w:val="en-US"/>
                                  </w:rPr>
                                  <w:t>) {</w:t>
                                </w:r>
                              </w:ins>
                            </w:p>
                            <w:p w14:paraId="3684449B" w14:textId="41B4DD66" w:rsidR="000A556E" w:rsidRPr="00410FBF" w:rsidRDefault="00D85B1B" w:rsidP="00D85B1B">
                              <w:pPr>
                                <w:widowControl w:val="0"/>
                                <w:tabs>
                                  <w:tab w:val="left" w:pos="543"/>
                                </w:tabs>
                                <w:autoSpaceDE w:val="0"/>
                                <w:autoSpaceDN w:val="0"/>
                                <w:adjustRightInd w:val="0"/>
                                <w:spacing w:after="0"/>
                                <w:jc w:val="left"/>
                                <w:rPr>
                                  <w:ins w:id="210" w:author="Willian" w:date="2016-11-04T21:06:00Z"/>
                                  <w:rFonts w:ascii="Menlo" w:hAnsi="Menlo" w:cs="Menlo"/>
                                  <w:sz w:val="18"/>
                                  <w:szCs w:val="18"/>
                                  <w:lang w:val="en-US"/>
                                </w:rPr>
                                <w:pPrChange w:id="211" w:author="Willian" w:date="2016-11-04T21:07:00Z">
                                  <w:pPr>
                                    <w:widowControl w:val="0"/>
                                    <w:tabs>
                                      <w:tab w:val="left" w:pos="543"/>
                                    </w:tabs>
                                    <w:autoSpaceDE w:val="0"/>
                                    <w:autoSpaceDN w:val="0"/>
                                    <w:adjustRightInd w:val="0"/>
                                    <w:spacing w:after="0"/>
                                    <w:ind w:left="1134"/>
                                    <w:jc w:val="left"/>
                                  </w:pPr>
                                </w:pPrChange>
                              </w:pPr>
                              <w:ins w:id="212" w:author="Willian" w:date="2016-11-04T21:07:00Z">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ins>
                              <w:proofErr w:type="spellStart"/>
                              <w:ins w:id="213" w:author="Willian" w:date="2016-11-04T21:06:00Z">
                                <w:r w:rsidR="000A556E" w:rsidRPr="00410FBF">
                                  <w:rPr>
                                    <w:rFonts w:ascii="Menlo" w:hAnsi="Menlo" w:cs="Menlo"/>
                                    <w:sz w:val="18"/>
                                    <w:szCs w:val="18"/>
                                    <w:lang w:val="en-US"/>
                                  </w:rPr>
                                  <w:t>System.out.println</w:t>
                                </w:r>
                                <w:proofErr w:type="spellEnd"/>
                                <w:r w:rsidR="000A556E" w:rsidRPr="00410FBF">
                                  <w:rPr>
                                    <w:rFonts w:ascii="Menlo" w:hAnsi="Menlo" w:cs="Menlo"/>
                                    <w:sz w:val="18"/>
                                    <w:szCs w:val="18"/>
                                    <w:lang w:val="en-US"/>
                                  </w:rPr>
                                  <w:t>(</w:t>
                                </w:r>
                                <w:r w:rsidR="000A556E" w:rsidRPr="00410FBF">
                                  <w:rPr>
                                    <w:rFonts w:ascii="Menlo" w:hAnsi="Menlo" w:cs="Menlo"/>
                                    <w:color w:val="C41A16"/>
                                    <w:sz w:val="18"/>
                                    <w:szCs w:val="18"/>
                                    <w:lang w:val="en-US"/>
                                  </w:rPr>
                                  <w:t>"Hello, world!"</w:t>
                                </w:r>
                                <w:r w:rsidR="000A556E" w:rsidRPr="00410FBF">
                                  <w:rPr>
                                    <w:rFonts w:ascii="Menlo" w:hAnsi="Menlo" w:cs="Menlo"/>
                                    <w:sz w:val="18"/>
                                    <w:szCs w:val="18"/>
                                    <w:lang w:val="en-US"/>
                                  </w:rPr>
                                  <w:t>);</w:t>
                                </w:r>
                              </w:ins>
                            </w:p>
                            <w:p w14:paraId="0B48AF80" w14:textId="239536BE" w:rsidR="000A556E" w:rsidRPr="003A3AFC" w:rsidRDefault="00D85B1B" w:rsidP="00D85B1B">
                              <w:pPr>
                                <w:widowControl w:val="0"/>
                                <w:tabs>
                                  <w:tab w:val="left" w:pos="543"/>
                                </w:tabs>
                                <w:autoSpaceDE w:val="0"/>
                                <w:autoSpaceDN w:val="0"/>
                                <w:adjustRightInd w:val="0"/>
                                <w:spacing w:after="0"/>
                                <w:jc w:val="left"/>
                                <w:rPr>
                                  <w:ins w:id="214" w:author="Willian" w:date="2016-11-04T21:06:00Z"/>
                                  <w:rFonts w:ascii="Menlo" w:hAnsi="Menlo" w:cs="Menlo"/>
                                  <w:sz w:val="18"/>
                                  <w:szCs w:val="18"/>
                                </w:rPr>
                                <w:pPrChange w:id="215" w:author="Willian" w:date="2016-11-04T21:07:00Z">
                                  <w:pPr>
                                    <w:widowControl w:val="0"/>
                                    <w:tabs>
                                      <w:tab w:val="left" w:pos="543"/>
                                    </w:tabs>
                                    <w:autoSpaceDE w:val="0"/>
                                    <w:autoSpaceDN w:val="0"/>
                                    <w:adjustRightInd w:val="0"/>
                                    <w:spacing w:after="0"/>
                                    <w:ind w:left="1134"/>
                                    <w:jc w:val="left"/>
                                  </w:pPr>
                                </w:pPrChange>
                              </w:pPr>
                              <w:ins w:id="216" w:author="Willian" w:date="2016-11-04T21:07:00Z">
                                <w:r>
                                  <w:rPr>
                                    <w:rFonts w:ascii="Menlo" w:hAnsi="Menlo" w:cs="Menlo"/>
                                    <w:sz w:val="18"/>
                                    <w:szCs w:val="18"/>
                                    <w:lang w:val="en-US"/>
                                  </w:rPr>
                                  <w:tab/>
                                  <w:t xml:space="preserve">    </w:t>
                                </w:r>
                              </w:ins>
                              <w:ins w:id="217" w:author="Willian" w:date="2016-11-04T21:06:00Z">
                                <w:r w:rsidR="000A556E" w:rsidRPr="003A3AFC">
                                  <w:rPr>
                                    <w:rFonts w:ascii="Menlo" w:hAnsi="Menlo" w:cs="Menlo"/>
                                    <w:sz w:val="18"/>
                                    <w:szCs w:val="18"/>
                                  </w:rPr>
                                  <w:t>}</w:t>
                                </w:r>
                              </w:ins>
                            </w:p>
                            <w:p w14:paraId="7E817605" w14:textId="77777777" w:rsidR="000A556E" w:rsidRPr="003A3AFC" w:rsidRDefault="000A556E" w:rsidP="000A556E">
                              <w:pPr>
                                <w:widowControl w:val="0"/>
                                <w:tabs>
                                  <w:tab w:val="left" w:pos="543"/>
                                </w:tabs>
                                <w:autoSpaceDE w:val="0"/>
                                <w:autoSpaceDN w:val="0"/>
                                <w:adjustRightInd w:val="0"/>
                                <w:spacing w:after="0"/>
                                <w:ind w:left="1134"/>
                                <w:jc w:val="left"/>
                                <w:rPr>
                                  <w:ins w:id="218" w:author="Willian" w:date="2016-11-04T21:06:00Z"/>
                                  <w:rFonts w:ascii="Menlo" w:hAnsi="Menlo" w:cs="Menlo"/>
                                  <w:sz w:val="18"/>
                                  <w:szCs w:val="18"/>
                                </w:rPr>
                              </w:pPr>
                              <w:ins w:id="219" w:author="Willian" w:date="2016-11-04T21:06:00Z">
                                <w:r w:rsidRPr="003A3AFC">
                                  <w:rPr>
                                    <w:rFonts w:ascii="Menlo" w:hAnsi="Menlo" w:cs="Menlo"/>
                                    <w:sz w:val="18"/>
                                    <w:szCs w:val="18"/>
                                  </w:rPr>
                                  <w:t xml:space="preserve">    </w:t>
                                </w:r>
                              </w:ins>
                            </w:p>
                            <w:p w14:paraId="4799AAAE" w14:textId="2E61E746" w:rsidR="000A556E" w:rsidRDefault="00D85B1B" w:rsidP="00D85B1B">
                              <w:pPr>
                                <w:rPr>
                                  <w:ins w:id="220" w:author="Willian" w:date="2016-11-04T21:06:00Z"/>
                                  <w:rFonts w:ascii="Menlo" w:hAnsi="Menlo" w:cs="Menlo"/>
                                  <w:sz w:val="18"/>
                                  <w:szCs w:val="18"/>
                                </w:rPr>
                                <w:pPrChange w:id="221" w:author="Willian" w:date="2016-11-04T21:07:00Z">
                                  <w:pPr>
                                    <w:ind w:left="1134"/>
                                  </w:pPr>
                                </w:pPrChange>
                              </w:pPr>
                              <w:ins w:id="222" w:author="Willian" w:date="2016-11-04T21:07:00Z">
                                <w:r>
                                  <w:rPr>
                                    <w:rFonts w:ascii="Menlo" w:hAnsi="Menlo" w:cs="Menlo"/>
                                    <w:sz w:val="18"/>
                                    <w:szCs w:val="18"/>
                                  </w:rPr>
                                  <w:t xml:space="preserve">     </w:t>
                                </w:r>
                              </w:ins>
                              <w:ins w:id="223" w:author="Willian" w:date="2016-11-04T21:06:00Z">
                                <w:r w:rsidR="000A556E" w:rsidRPr="003A3AFC">
                                  <w:rPr>
                                    <w:rFonts w:ascii="Menlo" w:hAnsi="Menlo" w:cs="Menlo"/>
                                    <w:sz w:val="18"/>
                                    <w:szCs w:val="18"/>
                                  </w:rPr>
                                  <w:t>}</w:t>
                                </w:r>
                              </w:ins>
                            </w:p>
                            <w:p w14:paraId="2F39259B" w14:textId="77777777" w:rsidR="000A556E" w:rsidRDefault="000A5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91B25" id="_x0000_t202" coordsize="21600,21600" o:spt="202" path="m0,0l0,21600,21600,21600,21600,0xe">
                  <v:stroke joinstyle="miter"/>
                  <v:path gradientshapeok="t" o:connecttype="rect"/>
                </v:shapetype>
                <v:shape id="Caixa de Texto 47" o:spid="_x0000_s1026" type="#_x0000_t202" style="position:absolute;left:0;text-align:left;margin-left:40.15pt;margin-top:17.35pt;width:404.85pt;height:10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" filled="f" strokecolor="#7030a0">
                  <v:textbox>
                    <w:txbxContent>
                      <w:p w14:paraId="2425A726" w14:textId="7036B656" w:rsidR="00D85B1B" w:rsidRDefault="000A556E" w:rsidP="00D85B1B">
                        <w:pPr>
                          <w:widowControl w:val="0"/>
                          <w:tabs>
                            <w:tab w:val="left" w:pos="543"/>
                          </w:tabs>
                          <w:autoSpaceDE w:val="0"/>
                          <w:autoSpaceDN w:val="0"/>
                          <w:adjustRightInd w:val="0"/>
                          <w:spacing w:after="0"/>
                          <w:jc w:val="left"/>
                          <w:rPr>
                            <w:ins w:id="224" w:author="Willian" w:date="2016-11-04T21:07:00Z"/>
                            <w:rFonts w:ascii="Menlo" w:hAnsi="Menlo" w:cs="Menlo"/>
                            <w:sz w:val="18"/>
                            <w:szCs w:val="18"/>
                            <w:lang w:val="en-US"/>
                          </w:rPr>
                          <w:pPrChange w:id="225" w:author="Willian" w:date="2016-11-04T21:07:00Z">
                            <w:pPr>
                              <w:widowControl w:val="0"/>
                              <w:tabs>
                                <w:tab w:val="left" w:pos="543"/>
                              </w:tabs>
                              <w:autoSpaceDE w:val="0"/>
                              <w:autoSpaceDN w:val="0"/>
                              <w:adjustRightInd w:val="0"/>
                              <w:spacing w:after="0"/>
                              <w:ind w:left="1134"/>
                              <w:jc w:val="left"/>
                            </w:pPr>
                          </w:pPrChange>
                        </w:pPr>
                        <w:ins w:id="226" w:author="Willian" w:date="2016-11-04T21:06:00Z">
                          <w:r w:rsidRPr="00D85B1B">
                            <w:rPr>
                              <w:rFonts w:cs="Menlo"/>
                              <w:b/>
                              <w:color w:val="auto"/>
                              <w:lang w:val="en-US"/>
                              <w:rPrChange w:id="227" w:author="Willian" w:date="2016-11-04T21:07:00Z">
                                <w:rPr>
                                  <w:rFonts w:ascii="Menlo" w:hAnsi="Menlo" w:cs="Menlo"/>
                                  <w:color w:val="AA0D91"/>
                                  <w:sz w:val="18"/>
                                  <w:szCs w:val="18"/>
                                  <w:lang w:val="en-US"/>
                                </w:rPr>
                              </w:rPrChange>
                            </w:rPr>
                            <w:t>Java:</w:t>
                          </w:r>
                          <w:r>
                            <w:rPr>
                              <w:rFonts w:ascii="Menlo" w:hAnsi="Menlo" w:cs="Menlo"/>
                              <w:color w:val="AA0D91"/>
                              <w:sz w:val="18"/>
                              <w:szCs w:val="18"/>
                              <w:lang w:val="en-US"/>
                            </w:rPr>
                            <w:br/>
                          </w:r>
                          <w:r>
                            <w:rPr>
                              <w:rFonts w:ascii="Menlo" w:hAnsi="Menlo" w:cs="Menlo"/>
                              <w:color w:val="AA0D91"/>
                              <w:sz w:val="18"/>
                              <w:szCs w:val="18"/>
                              <w:lang w:val="en-US"/>
                            </w:rPr>
                            <w:br/>
                          </w:r>
                        </w:ins>
                        <w:ins w:id="228" w:author="Willian" w:date="2016-11-04T21:07:00Z">
                          <w:r w:rsidR="00D85B1B">
                            <w:rPr>
                              <w:rFonts w:ascii="Menlo" w:hAnsi="Menlo" w:cs="Menlo"/>
                              <w:color w:val="AA0D91"/>
                              <w:sz w:val="18"/>
                              <w:szCs w:val="18"/>
                              <w:lang w:val="en-US"/>
                            </w:rPr>
                            <w:t xml:space="preserve">    </w:t>
                          </w:r>
                          <w:r w:rsidR="00D85B1B">
                            <w:rPr>
                              <w:rFonts w:ascii="Menlo" w:hAnsi="Menlo" w:cs="Menlo"/>
                              <w:color w:val="AA0D91"/>
                              <w:sz w:val="18"/>
                              <w:szCs w:val="18"/>
                              <w:lang w:val="en-US"/>
                            </w:rPr>
                            <w:tab/>
                          </w:r>
                        </w:ins>
                        <w:ins w:id="229" w:author="Willian" w:date="2016-11-04T21:06: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ins>
                      </w:p>
                      <w:p w14:paraId="0AAD5436" w14:textId="1495C3A6" w:rsidR="000A556E" w:rsidRPr="00410FBF" w:rsidRDefault="00D85B1B" w:rsidP="00D85B1B">
                        <w:pPr>
                          <w:widowControl w:val="0"/>
                          <w:tabs>
                            <w:tab w:val="left" w:pos="543"/>
                          </w:tabs>
                          <w:autoSpaceDE w:val="0"/>
                          <w:autoSpaceDN w:val="0"/>
                          <w:adjustRightInd w:val="0"/>
                          <w:spacing w:after="0"/>
                          <w:jc w:val="left"/>
                          <w:rPr>
                            <w:ins w:id="230" w:author="Willian" w:date="2016-11-04T21:06:00Z"/>
                            <w:rFonts w:ascii="Menlo" w:hAnsi="Menlo" w:cs="Menlo"/>
                            <w:sz w:val="18"/>
                            <w:szCs w:val="18"/>
                            <w:lang w:val="en-US"/>
                          </w:rPr>
                          <w:pPrChange w:id="231" w:author="Willian" w:date="2016-11-04T21:07:00Z">
                            <w:pPr>
                              <w:widowControl w:val="0"/>
                              <w:tabs>
                                <w:tab w:val="left" w:pos="543"/>
                              </w:tabs>
                              <w:autoSpaceDE w:val="0"/>
                              <w:autoSpaceDN w:val="0"/>
                              <w:adjustRightInd w:val="0"/>
                              <w:spacing w:after="0"/>
                              <w:ind w:left="1134"/>
                              <w:jc w:val="left"/>
                            </w:pPr>
                          </w:pPrChange>
                        </w:pPr>
                        <w:ins w:id="232" w:author="Willian" w:date="2016-11-04T21:07:00Z">
                          <w:r>
                            <w:rPr>
                              <w:rFonts w:ascii="Menlo" w:hAnsi="Menlo" w:cs="Menlo"/>
                              <w:sz w:val="18"/>
                              <w:szCs w:val="18"/>
                              <w:lang w:val="en-US"/>
                            </w:rPr>
                            <w:tab/>
                            <w:t xml:space="preserve">    </w:t>
                          </w:r>
                        </w:ins>
                        <w:ins w:id="233" w:author="Willian" w:date="2016-11-04T21:06:00Z">
                          <w:r w:rsidR="000A556E" w:rsidRPr="00410FBF">
                            <w:rPr>
                              <w:rFonts w:ascii="Menlo" w:hAnsi="Menlo" w:cs="Menlo"/>
                              <w:color w:val="AA0D91"/>
                              <w:sz w:val="18"/>
                              <w:szCs w:val="18"/>
                              <w:lang w:val="en-US"/>
                            </w:rPr>
                            <w:t>public</w:t>
                          </w:r>
                          <w:r w:rsidR="000A556E" w:rsidRPr="00410FBF">
                            <w:rPr>
                              <w:rFonts w:ascii="Menlo" w:hAnsi="Menlo" w:cs="Menlo"/>
                              <w:sz w:val="18"/>
                              <w:szCs w:val="18"/>
                              <w:lang w:val="en-US"/>
                            </w:rPr>
                            <w:t xml:space="preserve"> </w:t>
                          </w:r>
                          <w:r w:rsidR="000A556E" w:rsidRPr="00410FBF">
                            <w:rPr>
                              <w:rFonts w:ascii="Menlo" w:hAnsi="Menlo" w:cs="Menlo"/>
                              <w:color w:val="AA0D91"/>
                              <w:sz w:val="18"/>
                              <w:szCs w:val="18"/>
                              <w:lang w:val="en-US"/>
                            </w:rPr>
                            <w:t>static</w:t>
                          </w:r>
                          <w:r w:rsidR="000A556E" w:rsidRPr="00410FBF">
                            <w:rPr>
                              <w:rFonts w:ascii="Menlo" w:hAnsi="Menlo" w:cs="Menlo"/>
                              <w:sz w:val="18"/>
                              <w:szCs w:val="18"/>
                              <w:lang w:val="en-US"/>
                            </w:rPr>
                            <w:t xml:space="preserve"> void main(</w:t>
                          </w:r>
                          <w:proofErr w:type="gramStart"/>
                          <w:r w:rsidR="000A556E" w:rsidRPr="00410FBF">
                            <w:rPr>
                              <w:rFonts w:ascii="Menlo" w:hAnsi="Menlo" w:cs="Menlo"/>
                              <w:sz w:val="18"/>
                              <w:szCs w:val="18"/>
                              <w:lang w:val="en-US"/>
                            </w:rPr>
                            <w:t>String[</w:t>
                          </w:r>
                          <w:proofErr w:type="gramEnd"/>
                          <w:r w:rsidR="000A556E" w:rsidRPr="00410FBF">
                            <w:rPr>
                              <w:rFonts w:ascii="Menlo" w:hAnsi="Menlo" w:cs="Menlo"/>
                              <w:sz w:val="18"/>
                              <w:szCs w:val="18"/>
                              <w:lang w:val="en-US"/>
                            </w:rPr>
                            <w:t xml:space="preserve">] </w:t>
                          </w:r>
                          <w:proofErr w:type="spellStart"/>
                          <w:r w:rsidR="000A556E" w:rsidRPr="00410FBF">
                            <w:rPr>
                              <w:rFonts w:ascii="Menlo" w:hAnsi="Menlo" w:cs="Menlo"/>
                              <w:sz w:val="18"/>
                              <w:szCs w:val="18"/>
                              <w:lang w:val="en-US"/>
                            </w:rPr>
                            <w:t>args</w:t>
                          </w:r>
                          <w:proofErr w:type="spellEnd"/>
                          <w:r w:rsidR="000A556E" w:rsidRPr="00410FBF">
                            <w:rPr>
                              <w:rFonts w:ascii="Menlo" w:hAnsi="Menlo" w:cs="Menlo"/>
                              <w:sz w:val="18"/>
                              <w:szCs w:val="18"/>
                              <w:lang w:val="en-US"/>
                            </w:rPr>
                            <w:t>) {</w:t>
                          </w:r>
                        </w:ins>
                      </w:p>
                      <w:p w14:paraId="3684449B" w14:textId="41B4DD66" w:rsidR="000A556E" w:rsidRPr="00410FBF" w:rsidRDefault="00D85B1B" w:rsidP="00D85B1B">
                        <w:pPr>
                          <w:widowControl w:val="0"/>
                          <w:tabs>
                            <w:tab w:val="left" w:pos="543"/>
                          </w:tabs>
                          <w:autoSpaceDE w:val="0"/>
                          <w:autoSpaceDN w:val="0"/>
                          <w:adjustRightInd w:val="0"/>
                          <w:spacing w:after="0"/>
                          <w:jc w:val="left"/>
                          <w:rPr>
                            <w:ins w:id="234" w:author="Willian" w:date="2016-11-04T21:06:00Z"/>
                            <w:rFonts w:ascii="Menlo" w:hAnsi="Menlo" w:cs="Menlo"/>
                            <w:sz w:val="18"/>
                            <w:szCs w:val="18"/>
                            <w:lang w:val="en-US"/>
                          </w:rPr>
                          <w:pPrChange w:id="235" w:author="Willian" w:date="2016-11-04T21:07:00Z">
                            <w:pPr>
                              <w:widowControl w:val="0"/>
                              <w:tabs>
                                <w:tab w:val="left" w:pos="543"/>
                              </w:tabs>
                              <w:autoSpaceDE w:val="0"/>
                              <w:autoSpaceDN w:val="0"/>
                              <w:adjustRightInd w:val="0"/>
                              <w:spacing w:after="0"/>
                              <w:ind w:left="1134"/>
                              <w:jc w:val="left"/>
                            </w:pPr>
                          </w:pPrChange>
                        </w:pPr>
                        <w:ins w:id="236" w:author="Willian" w:date="2016-11-04T21:07:00Z">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ins>
                        <w:proofErr w:type="spellStart"/>
                        <w:ins w:id="237" w:author="Willian" w:date="2016-11-04T21:06:00Z">
                          <w:r w:rsidR="000A556E" w:rsidRPr="00410FBF">
                            <w:rPr>
                              <w:rFonts w:ascii="Menlo" w:hAnsi="Menlo" w:cs="Menlo"/>
                              <w:sz w:val="18"/>
                              <w:szCs w:val="18"/>
                              <w:lang w:val="en-US"/>
                            </w:rPr>
                            <w:t>System.out.println</w:t>
                          </w:r>
                          <w:proofErr w:type="spellEnd"/>
                          <w:r w:rsidR="000A556E" w:rsidRPr="00410FBF">
                            <w:rPr>
                              <w:rFonts w:ascii="Menlo" w:hAnsi="Menlo" w:cs="Menlo"/>
                              <w:sz w:val="18"/>
                              <w:szCs w:val="18"/>
                              <w:lang w:val="en-US"/>
                            </w:rPr>
                            <w:t>(</w:t>
                          </w:r>
                          <w:r w:rsidR="000A556E" w:rsidRPr="00410FBF">
                            <w:rPr>
                              <w:rFonts w:ascii="Menlo" w:hAnsi="Menlo" w:cs="Menlo"/>
                              <w:color w:val="C41A16"/>
                              <w:sz w:val="18"/>
                              <w:szCs w:val="18"/>
                              <w:lang w:val="en-US"/>
                            </w:rPr>
                            <w:t>"Hello, world!"</w:t>
                          </w:r>
                          <w:r w:rsidR="000A556E" w:rsidRPr="00410FBF">
                            <w:rPr>
                              <w:rFonts w:ascii="Menlo" w:hAnsi="Menlo" w:cs="Menlo"/>
                              <w:sz w:val="18"/>
                              <w:szCs w:val="18"/>
                              <w:lang w:val="en-US"/>
                            </w:rPr>
                            <w:t>);</w:t>
                          </w:r>
                        </w:ins>
                      </w:p>
                      <w:p w14:paraId="0B48AF80" w14:textId="239536BE" w:rsidR="000A556E" w:rsidRPr="003A3AFC" w:rsidRDefault="00D85B1B" w:rsidP="00D85B1B">
                        <w:pPr>
                          <w:widowControl w:val="0"/>
                          <w:tabs>
                            <w:tab w:val="left" w:pos="543"/>
                          </w:tabs>
                          <w:autoSpaceDE w:val="0"/>
                          <w:autoSpaceDN w:val="0"/>
                          <w:adjustRightInd w:val="0"/>
                          <w:spacing w:after="0"/>
                          <w:jc w:val="left"/>
                          <w:rPr>
                            <w:ins w:id="238" w:author="Willian" w:date="2016-11-04T21:06:00Z"/>
                            <w:rFonts w:ascii="Menlo" w:hAnsi="Menlo" w:cs="Menlo"/>
                            <w:sz w:val="18"/>
                            <w:szCs w:val="18"/>
                          </w:rPr>
                          <w:pPrChange w:id="239" w:author="Willian" w:date="2016-11-04T21:07:00Z">
                            <w:pPr>
                              <w:widowControl w:val="0"/>
                              <w:tabs>
                                <w:tab w:val="left" w:pos="543"/>
                              </w:tabs>
                              <w:autoSpaceDE w:val="0"/>
                              <w:autoSpaceDN w:val="0"/>
                              <w:adjustRightInd w:val="0"/>
                              <w:spacing w:after="0"/>
                              <w:ind w:left="1134"/>
                              <w:jc w:val="left"/>
                            </w:pPr>
                          </w:pPrChange>
                        </w:pPr>
                        <w:ins w:id="240" w:author="Willian" w:date="2016-11-04T21:07:00Z">
                          <w:r>
                            <w:rPr>
                              <w:rFonts w:ascii="Menlo" w:hAnsi="Menlo" w:cs="Menlo"/>
                              <w:sz w:val="18"/>
                              <w:szCs w:val="18"/>
                              <w:lang w:val="en-US"/>
                            </w:rPr>
                            <w:tab/>
                            <w:t xml:space="preserve">    </w:t>
                          </w:r>
                        </w:ins>
                        <w:ins w:id="241" w:author="Willian" w:date="2016-11-04T21:06:00Z">
                          <w:r w:rsidR="000A556E" w:rsidRPr="003A3AFC">
                            <w:rPr>
                              <w:rFonts w:ascii="Menlo" w:hAnsi="Menlo" w:cs="Menlo"/>
                              <w:sz w:val="18"/>
                              <w:szCs w:val="18"/>
                            </w:rPr>
                            <w:t>}</w:t>
                          </w:r>
                        </w:ins>
                      </w:p>
                      <w:p w14:paraId="7E817605" w14:textId="77777777" w:rsidR="000A556E" w:rsidRPr="003A3AFC" w:rsidRDefault="000A556E" w:rsidP="000A556E">
                        <w:pPr>
                          <w:widowControl w:val="0"/>
                          <w:tabs>
                            <w:tab w:val="left" w:pos="543"/>
                          </w:tabs>
                          <w:autoSpaceDE w:val="0"/>
                          <w:autoSpaceDN w:val="0"/>
                          <w:adjustRightInd w:val="0"/>
                          <w:spacing w:after="0"/>
                          <w:ind w:left="1134"/>
                          <w:jc w:val="left"/>
                          <w:rPr>
                            <w:ins w:id="242" w:author="Willian" w:date="2016-11-04T21:06:00Z"/>
                            <w:rFonts w:ascii="Menlo" w:hAnsi="Menlo" w:cs="Menlo"/>
                            <w:sz w:val="18"/>
                            <w:szCs w:val="18"/>
                          </w:rPr>
                        </w:pPr>
                        <w:ins w:id="243" w:author="Willian" w:date="2016-11-04T21:06:00Z">
                          <w:r w:rsidRPr="003A3AFC">
                            <w:rPr>
                              <w:rFonts w:ascii="Menlo" w:hAnsi="Menlo" w:cs="Menlo"/>
                              <w:sz w:val="18"/>
                              <w:szCs w:val="18"/>
                            </w:rPr>
                            <w:t xml:space="preserve">    </w:t>
                          </w:r>
                        </w:ins>
                      </w:p>
                      <w:p w14:paraId="4799AAAE" w14:textId="2E61E746" w:rsidR="000A556E" w:rsidRDefault="00D85B1B" w:rsidP="00D85B1B">
                        <w:pPr>
                          <w:rPr>
                            <w:ins w:id="244" w:author="Willian" w:date="2016-11-04T21:06:00Z"/>
                            <w:rFonts w:ascii="Menlo" w:hAnsi="Menlo" w:cs="Menlo"/>
                            <w:sz w:val="18"/>
                            <w:szCs w:val="18"/>
                          </w:rPr>
                          <w:pPrChange w:id="245" w:author="Willian" w:date="2016-11-04T21:07:00Z">
                            <w:pPr>
                              <w:ind w:left="1134"/>
                            </w:pPr>
                          </w:pPrChange>
                        </w:pPr>
                        <w:ins w:id="246" w:author="Willian" w:date="2016-11-04T21:07:00Z">
                          <w:r>
                            <w:rPr>
                              <w:rFonts w:ascii="Menlo" w:hAnsi="Menlo" w:cs="Menlo"/>
                              <w:sz w:val="18"/>
                              <w:szCs w:val="18"/>
                            </w:rPr>
                            <w:t xml:space="preserve">     </w:t>
                          </w:r>
                        </w:ins>
                        <w:ins w:id="247" w:author="Willian" w:date="2016-11-04T21:06:00Z">
                          <w:r w:rsidR="000A556E" w:rsidRPr="003A3AFC">
                            <w:rPr>
                              <w:rFonts w:ascii="Menlo" w:hAnsi="Menlo" w:cs="Menlo"/>
                              <w:sz w:val="18"/>
                              <w:szCs w:val="18"/>
                            </w:rPr>
                            <w:t>}</w:t>
                          </w:r>
                        </w:ins>
                      </w:p>
                      <w:p w14:paraId="2F39259B" w14:textId="77777777" w:rsidR="000A556E" w:rsidRDefault="000A556E"/>
                    </w:txbxContent>
                  </v:textbox>
                  <w10:wrap type="square"/>
                </v:shape>
              </w:pict>
            </mc:Fallback>
          </mc:AlternateContent>
        </w:r>
      </w:ins>
      <w:del w:id="248" w:author="Willian" w:date="2016-11-04T21:05:00Z">
        <w:r w:rsidR="003A3AFC" w:rsidRPr="00410FBF" w:rsidDel="000A556E">
          <w:rPr>
            <w:rFonts w:ascii="Menlo" w:hAnsi="Menlo" w:cs="Menlo"/>
            <w:color w:val="AA0D91"/>
            <w:sz w:val="18"/>
            <w:szCs w:val="18"/>
            <w:lang w:val="en-US"/>
          </w:rPr>
          <w:delText>public</w:delText>
        </w:r>
        <w:r w:rsidR="003A3AFC" w:rsidRPr="00410FBF" w:rsidDel="000A556E">
          <w:rPr>
            <w:rFonts w:ascii="Menlo" w:hAnsi="Menlo" w:cs="Menlo"/>
            <w:sz w:val="18"/>
            <w:szCs w:val="18"/>
            <w:lang w:val="en-US"/>
          </w:rPr>
          <w:delText xml:space="preserve"> </w:delText>
        </w:r>
        <w:r w:rsidR="003A3AFC" w:rsidRPr="00410FBF" w:rsidDel="000A556E">
          <w:rPr>
            <w:rFonts w:ascii="Menlo" w:hAnsi="Menlo" w:cs="Menlo"/>
            <w:color w:val="AA0D91"/>
            <w:sz w:val="18"/>
            <w:szCs w:val="18"/>
            <w:lang w:val="en-US"/>
          </w:rPr>
          <w:delText>class</w:delText>
        </w:r>
        <w:r w:rsidR="003A3AFC" w:rsidRPr="00410FBF" w:rsidDel="000A556E">
          <w:rPr>
            <w:rFonts w:ascii="Menlo" w:hAnsi="Menlo" w:cs="Menlo"/>
            <w:sz w:val="18"/>
            <w:szCs w:val="18"/>
            <w:lang w:val="en-US"/>
          </w:rPr>
          <w:delText xml:space="preserve"> HelloWorld {</w:delText>
        </w:r>
      </w:del>
    </w:p>
    <w:p w14:paraId="2F12803E" w14:textId="6F68CCA4" w:rsidR="003A3AFC" w:rsidRPr="00410FBF" w:rsidDel="000A556E" w:rsidRDefault="003A3AFC" w:rsidP="003A3AFC">
      <w:pPr>
        <w:widowControl w:val="0"/>
        <w:tabs>
          <w:tab w:val="left" w:pos="543"/>
        </w:tabs>
        <w:autoSpaceDE w:val="0"/>
        <w:autoSpaceDN w:val="0"/>
        <w:adjustRightInd w:val="0"/>
        <w:spacing w:after="0"/>
        <w:ind w:left="1134"/>
        <w:jc w:val="left"/>
        <w:rPr>
          <w:del w:id="249" w:author="Willian" w:date="2016-11-04T21:05:00Z"/>
          <w:rFonts w:ascii="Menlo" w:hAnsi="Menlo" w:cs="Menlo"/>
          <w:sz w:val="18"/>
          <w:szCs w:val="18"/>
          <w:lang w:val="en-US"/>
        </w:rPr>
      </w:pPr>
      <w:del w:id="250" w:author="Willian" w:date="2016-11-04T21:05:00Z">
        <w:r w:rsidRPr="00410FBF" w:rsidDel="000A556E">
          <w:rPr>
            <w:rFonts w:ascii="Menlo" w:hAnsi="Menlo" w:cs="Menlo"/>
            <w:sz w:val="18"/>
            <w:szCs w:val="18"/>
            <w:lang w:val="en-US"/>
          </w:rPr>
          <w:delText xml:space="preserve">    </w:delText>
        </w:r>
      </w:del>
    </w:p>
    <w:p w14:paraId="73CE89FC" w14:textId="32014AAD" w:rsidR="003A3AFC" w:rsidRPr="00410FBF" w:rsidDel="000A556E" w:rsidRDefault="003A3AFC" w:rsidP="003A3AFC">
      <w:pPr>
        <w:widowControl w:val="0"/>
        <w:tabs>
          <w:tab w:val="left" w:pos="543"/>
        </w:tabs>
        <w:autoSpaceDE w:val="0"/>
        <w:autoSpaceDN w:val="0"/>
        <w:adjustRightInd w:val="0"/>
        <w:spacing w:after="0"/>
        <w:ind w:left="1134"/>
        <w:jc w:val="left"/>
        <w:rPr>
          <w:del w:id="251" w:author="Willian" w:date="2016-11-04T21:05:00Z"/>
          <w:rFonts w:ascii="Menlo" w:hAnsi="Menlo" w:cs="Menlo"/>
          <w:sz w:val="18"/>
          <w:szCs w:val="18"/>
          <w:lang w:val="en-US"/>
        </w:rPr>
      </w:pPr>
      <w:del w:id="252" w:author="Willian" w:date="2016-11-04T21:05:00Z">
        <w:r w:rsidRPr="00410FBF" w:rsidDel="000A556E">
          <w:rPr>
            <w:rFonts w:ascii="Menlo" w:hAnsi="Menlo" w:cs="Menlo"/>
            <w:sz w:val="18"/>
            <w:szCs w:val="18"/>
            <w:lang w:val="en-US"/>
          </w:rPr>
          <w:delText xml:space="preserve">    </w:delText>
        </w:r>
        <w:r w:rsidRPr="00410FBF" w:rsidDel="000A556E">
          <w:rPr>
            <w:rFonts w:ascii="Menlo" w:hAnsi="Menlo" w:cs="Menlo"/>
            <w:color w:val="AA0D91"/>
            <w:sz w:val="18"/>
            <w:szCs w:val="18"/>
            <w:lang w:val="en-US"/>
          </w:rPr>
          <w:delText>public</w:delText>
        </w:r>
        <w:r w:rsidRPr="00410FBF" w:rsidDel="000A556E">
          <w:rPr>
            <w:rFonts w:ascii="Menlo" w:hAnsi="Menlo" w:cs="Menlo"/>
            <w:sz w:val="18"/>
            <w:szCs w:val="18"/>
            <w:lang w:val="en-US"/>
          </w:rPr>
          <w:delText xml:space="preserve"> </w:delText>
        </w:r>
        <w:r w:rsidRPr="00410FBF" w:rsidDel="000A556E">
          <w:rPr>
            <w:rFonts w:ascii="Menlo" w:hAnsi="Menlo" w:cs="Menlo"/>
            <w:color w:val="AA0D91"/>
            <w:sz w:val="18"/>
            <w:szCs w:val="18"/>
            <w:lang w:val="en-US"/>
          </w:rPr>
          <w:delText>static</w:delText>
        </w:r>
        <w:r w:rsidRPr="00410FBF" w:rsidDel="000A556E">
          <w:rPr>
            <w:rFonts w:ascii="Menlo" w:hAnsi="Menlo" w:cs="Menlo"/>
            <w:sz w:val="18"/>
            <w:szCs w:val="18"/>
            <w:lang w:val="en-US"/>
          </w:rPr>
          <w:delText xml:space="preserve"> void main(String[] args) {</w:delText>
        </w:r>
      </w:del>
    </w:p>
    <w:p w14:paraId="559082FB" w14:textId="63CC78FD" w:rsidR="003A3AFC" w:rsidRPr="00410FBF" w:rsidDel="000A556E" w:rsidRDefault="003A3AFC" w:rsidP="003A3AFC">
      <w:pPr>
        <w:widowControl w:val="0"/>
        <w:tabs>
          <w:tab w:val="left" w:pos="543"/>
        </w:tabs>
        <w:autoSpaceDE w:val="0"/>
        <w:autoSpaceDN w:val="0"/>
        <w:adjustRightInd w:val="0"/>
        <w:spacing w:after="0"/>
        <w:ind w:left="1134"/>
        <w:jc w:val="left"/>
        <w:rPr>
          <w:del w:id="253" w:author="Willian" w:date="2016-11-04T21:05:00Z"/>
          <w:rFonts w:ascii="Menlo" w:hAnsi="Menlo" w:cs="Menlo"/>
          <w:sz w:val="18"/>
          <w:szCs w:val="18"/>
          <w:lang w:val="en-US"/>
        </w:rPr>
      </w:pPr>
      <w:del w:id="254" w:author="Willian" w:date="2016-11-04T21:05:00Z">
        <w:r w:rsidRPr="00410FBF" w:rsidDel="000A556E">
          <w:rPr>
            <w:rFonts w:ascii="Menlo" w:hAnsi="Menlo" w:cs="Menlo"/>
            <w:sz w:val="18"/>
            <w:szCs w:val="18"/>
            <w:lang w:val="en-US"/>
          </w:rPr>
          <w:delText xml:space="preserve">        System.out.println(</w:delText>
        </w:r>
        <w:r w:rsidRPr="00410FBF" w:rsidDel="000A556E">
          <w:rPr>
            <w:rFonts w:ascii="Menlo" w:hAnsi="Menlo" w:cs="Menlo"/>
            <w:color w:val="C41A16"/>
            <w:sz w:val="18"/>
            <w:szCs w:val="18"/>
            <w:lang w:val="en-US"/>
          </w:rPr>
          <w:delText>"Hello, world!"</w:delText>
        </w:r>
        <w:r w:rsidRPr="00410FBF" w:rsidDel="000A556E">
          <w:rPr>
            <w:rFonts w:ascii="Menlo" w:hAnsi="Menlo" w:cs="Menlo"/>
            <w:sz w:val="18"/>
            <w:szCs w:val="18"/>
            <w:lang w:val="en-US"/>
          </w:rPr>
          <w:delText>);</w:delText>
        </w:r>
      </w:del>
    </w:p>
    <w:p w14:paraId="23FDA988" w14:textId="617A3AB5" w:rsidR="003A3AFC" w:rsidRPr="003A3AFC" w:rsidDel="000A556E" w:rsidRDefault="003A3AFC" w:rsidP="003A3AFC">
      <w:pPr>
        <w:widowControl w:val="0"/>
        <w:tabs>
          <w:tab w:val="left" w:pos="543"/>
        </w:tabs>
        <w:autoSpaceDE w:val="0"/>
        <w:autoSpaceDN w:val="0"/>
        <w:adjustRightInd w:val="0"/>
        <w:spacing w:after="0"/>
        <w:ind w:left="1134"/>
        <w:jc w:val="left"/>
        <w:rPr>
          <w:del w:id="255" w:author="Willian" w:date="2016-11-04T21:05:00Z"/>
          <w:rFonts w:ascii="Menlo" w:hAnsi="Menlo" w:cs="Menlo"/>
          <w:sz w:val="18"/>
          <w:szCs w:val="18"/>
        </w:rPr>
      </w:pPr>
      <w:del w:id="256" w:author="Willian" w:date="2016-11-04T21:05:00Z">
        <w:r w:rsidRPr="00410FBF" w:rsidDel="000A556E">
          <w:rPr>
            <w:rFonts w:ascii="Menlo" w:hAnsi="Menlo" w:cs="Menlo"/>
            <w:sz w:val="18"/>
            <w:szCs w:val="18"/>
            <w:lang w:val="en-US"/>
          </w:rPr>
          <w:delText xml:space="preserve">    </w:delText>
        </w:r>
        <w:r w:rsidRPr="003A3AFC" w:rsidDel="000A556E">
          <w:rPr>
            <w:rFonts w:ascii="Menlo" w:hAnsi="Menlo" w:cs="Menlo"/>
            <w:sz w:val="18"/>
            <w:szCs w:val="18"/>
          </w:rPr>
          <w:delText>}</w:delText>
        </w:r>
      </w:del>
    </w:p>
    <w:p w14:paraId="555D91C8" w14:textId="292B25AB" w:rsidR="003A3AFC" w:rsidRPr="003A3AFC" w:rsidDel="000A556E" w:rsidRDefault="003A3AFC" w:rsidP="003A3AFC">
      <w:pPr>
        <w:widowControl w:val="0"/>
        <w:tabs>
          <w:tab w:val="left" w:pos="543"/>
        </w:tabs>
        <w:autoSpaceDE w:val="0"/>
        <w:autoSpaceDN w:val="0"/>
        <w:adjustRightInd w:val="0"/>
        <w:spacing w:after="0"/>
        <w:ind w:left="1134"/>
        <w:jc w:val="left"/>
        <w:rPr>
          <w:del w:id="257" w:author="Willian" w:date="2016-11-04T21:05:00Z"/>
          <w:rFonts w:ascii="Menlo" w:hAnsi="Menlo" w:cs="Menlo"/>
          <w:sz w:val="18"/>
          <w:szCs w:val="18"/>
        </w:rPr>
      </w:pPr>
      <w:del w:id="258" w:author="Willian" w:date="2016-11-04T21:05:00Z">
        <w:r w:rsidRPr="003A3AFC" w:rsidDel="000A556E">
          <w:rPr>
            <w:rFonts w:ascii="Menlo" w:hAnsi="Menlo" w:cs="Menlo"/>
            <w:sz w:val="18"/>
            <w:szCs w:val="18"/>
          </w:rPr>
          <w:delText xml:space="preserve">    </w:delText>
        </w:r>
      </w:del>
    </w:p>
    <w:p w14:paraId="3565ED93" w14:textId="764FD12A" w:rsidR="003A3AFC" w:rsidDel="000A556E" w:rsidRDefault="003A3AFC" w:rsidP="003A3AFC">
      <w:pPr>
        <w:ind w:left="1134"/>
        <w:rPr>
          <w:del w:id="259" w:author="Willian" w:date="2016-11-04T21:05:00Z"/>
          <w:rFonts w:ascii="Menlo" w:hAnsi="Menlo" w:cs="Menlo"/>
          <w:sz w:val="18"/>
          <w:szCs w:val="18"/>
        </w:rPr>
      </w:pPr>
      <w:del w:id="260" w:author="Willian" w:date="2016-11-04T21:05:00Z">
        <w:r w:rsidRPr="003A3AFC" w:rsidDel="000A556E">
          <w:rPr>
            <w:rFonts w:ascii="Menlo" w:hAnsi="Menlo" w:cs="Menlo"/>
            <w:sz w:val="18"/>
            <w:szCs w:val="18"/>
          </w:rPr>
          <w:delText>}</w:delText>
        </w:r>
      </w:del>
    </w:p>
    <w:p w14:paraId="6F183C34" w14:textId="77777777" w:rsidR="000A556E" w:rsidRDefault="000A556E" w:rsidP="003A3AFC">
      <w:pPr>
        <w:ind w:left="709"/>
        <w:rPr>
          <w:ins w:id="261" w:author="Willian" w:date="2016-11-04T21:05:00Z"/>
          <w:b/>
        </w:rPr>
      </w:pPr>
    </w:p>
    <w:p w14:paraId="0FCA9227" w14:textId="35A5DE42" w:rsidR="000A556E" w:rsidRDefault="000A556E" w:rsidP="003A3AFC">
      <w:pPr>
        <w:ind w:left="709"/>
        <w:rPr>
          <w:ins w:id="262" w:author="Willian" w:date="2016-11-04T21:05:00Z"/>
          <w:b/>
        </w:rPr>
      </w:pPr>
    </w:p>
    <w:p w14:paraId="69558E00" w14:textId="77777777" w:rsidR="000A556E" w:rsidRDefault="000A556E" w:rsidP="003A3AFC">
      <w:pPr>
        <w:ind w:left="709"/>
        <w:rPr>
          <w:ins w:id="263" w:author="Willian" w:date="2016-11-04T21:05:00Z"/>
          <w:b/>
        </w:rPr>
      </w:pPr>
    </w:p>
    <w:p w14:paraId="408EDC82" w14:textId="1D855ED8" w:rsidR="00D85B1B" w:rsidRDefault="00D85B1B" w:rsidP="003A3AFC">
      <w:pPr>
        <w:ind w:left="709"/>
        <w:rPr>
          <w:ins w:id="264" w:author="Willian" w:date="2016-11-04T21:08:00Z"/>
          <w:b/>
        </w:rPr>
      </w:pPr>
    </w:p>
    <w:p w14:paraId="43AE45A3" w14:textId="20943420" w:rsidR="00D85B1B" w:rsidRDefault="00D85B1B" w:rsidP="003A3AFC">
      <w:pPr>
        <w:ind w:left="709"/>
        <w:rPr>
          <w:ins w:id="265" w:author="Willian" w:date="2016-11-04T21:08:00Z"/>
          <w:b/>
        </w:rPr>
      </w:pPr>
      <w:ins w:id="266" w:author="Willian" w:date="2016-11-04T21:08:00Z">
        <w:r>
          <w:rPr>
            <w:b/>
            <w:noProof/>
          </w:rPr>
          <mc:AlternateContent>
            <mc:Choice Requires="wps">
              <w:drawing>
                <wp:anchor distT="0" distB="0" distL="114300" distR="114300" simplePos="0" relativeHeight="251664384" behindDoc="0" locked="0" layoutInCell="1" allowOverlap="1" wp14:anchorId="1D540AA5" wp14:editId="50063665">
                  <wp:simplePos x="0" y="0"/>
                  <wp:positionH relativeFrom="column">
                    <wp:posOffset>509905</wp:posOffset>
                  </wp:positionH>
                  <wp:positionV relativeFrom="paragraph">
                    <wp:posOffset>276225</wp:posOffset>
                  </wp:positionV>
                  <wp:extent cx="5141595" cy="799465"/>
                  <wp:effectExtent l="0" t="0" r="14605" b="13335"/>
                  <wp:wrapSquare wrapText="bothSides"/>
                  <wp:docPr id="48" name="Caixa de Texto 48"/>
                  <wp:cNvGraphicFramePr/>
                  <a:graphic xmlns:a="http://schemas.openxmlformats.org/drawingml/2006/main">
                    <a:graphicData uri="http://schemas.microsoft.com/office/word/2010/wordprocessingShape">
                      <wps:wsp>
                        <wps:cNvSpPr txBox="1"/>
                        <wps:spPr>
                          <a:xfrm>
                            <a:off x="0" y="0"/>
                            <a:ext cx="5141595" cy="79946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5707331" w14:textId="25FB73E2" w:rsidR="00D85B1B" w:rsidRDefault="00D85B1B" w:rsidP="00D85B1B">
                              <w:pPr>
                                <w:rPr>
                                  <w:ins w:id="267" w:author="Willian" w:date="2016-11-04T21:08:00Z"/>
                                  <w:rFonts w:ascii="Menlo" w:hAnsi="Menlo" w:cs="Menlo"/>
                                  <w:sz w:val="18"/>
                                  <w:szCs w:val="18"/>
                                </w:rPr>
                                <w:pPrChange w:id="268" w:author="Willian" w:date="2016-11-04T21:08:00Z">
                                  <w:pPr>
                                    <w:ind w:left="1134"/>
                                  </w:pPr>
                                </w:pPrChange>
                              </w:pPr>
                              <w:ins w:id="269" w:author="Willian" w:date="2016-11-04T21:08:00Z">
                                <w:r>
                                  <w:rPr>
                                    <w:rFonts w:cs="Menlo"/>
                                    <w:b/>
                                    <w:color w:val="auto"/>
                                    <w:lang w:val="en-US"/>
                                  </w:rPr>
                                  <w:t>Swift</w:t>
                                </w:r>
                              </w:ins>
                              <w:ins w:id="270" w:author="Willian" w:date="2016-11-04T21:06:00Z">
                                <w:r w:rsidRPr="00D85B1B">
                                  <w:rPr>
                                    <w:rFonts w:cs="Menlo"/>
                                    <w:b/>
                                    <w:color w:val="auto"/>
                                    <w:lang w:val="en-US"/>
                                    <w:rPrChange w:id="271" w:author="Willian" w:date="2016-11-04T21:07:00Z">
                                      <w:rPr>
                                        <w:rFonts w:ascii="Menlo" w:hAnsi="Menlo" w:cs="Menlo"/>
                                        <w:color w:val="AA0D91"/>
                                        <w:sz w:val="18"/>
                                        <w:szCs w:val="18"/>
                                        <w:lang w:val="en-US"/>
                                      </w:rPr>
                                    </w:rPrChange>
                                  </w:rPr>
                                  <w:t>:</w:t>
                                </w:r>
                                <w:r>
                                  <w:rPr>
                                    <w:rFonts w:ascii="Menlo" w:hAnsi="Menlo" w:cs="Menlo"/>
                                    <w:color w:val="AA0D91"/>
                                    <w:sz w:val="18"/>
                                    <w:szCs w:val="18"/>
                                    <w:lang w:val="en-US"/>
                                  </w:rPr>
                                  <w:br/>
                                </w:r>
                                <w:r>
                                  <w:rPr>
                                    <w:rFonts w:ascii="Menlo" w:hAnsi="Menlo" w:cs="Menlo"/>
                                    <w:color w:val="AA0D91"/>
                                    <w:sz w:val="18"/>
                                    <w:szCs w:val="18"/>
                                    <w:lang w:val="en-US"/>
                                  </w:rPr>
                                  <w:br/>
                                </w:r>
                              </w:ins>
                              <w:ins w:id="272" w:author="Willian" w:date="2016-11-04T21:07:00Z">
                                <w:r>
                                  <w:rPr>
                                    <w:rFonts w:ascii="Menlo" w:hAnsi="Menlo" w:cs="Menlo"/>
                                    <w:color w:val="AA0D91"/>
                                    <w:sz w:val="18"/>
                                    <w:szCs w:val="18"/>
                                    <w:lang w:val="en-US"/>
                                  </w:rPr>
                                  <w:t xml:space="preserve">    </w:t>
                                </w:r>
                                <w:r>
                                  <w:rPr>
                                    <w:rFonts w:ascii="Menlo" w:hAnsi="Menlo" w:cs="Menlo"/>
                                    <w:color w:val="AA0D91"/>
                                    <w:sz w:val="18"/>
                                    <w:szCs w:val="18"/>
                                    <w:lang w:val="en-US"/>
                                  </w:rPr>
                                  <w:tab/>
                                </w:r>
                              </w:ins>
                              <w:proofErr w:type="spellStart"/>
                              <w:ins w:id="273" w:author="Willian" w:date="2016-11-04T21:08:00Z">
                                <w:r w:rsidRPr="003A3AFC">
                                  <w:rPr>
                                    <w:rFonts w:ascii="Menlo" w:hAnsi="Menlo" w:cs="Menlo"/>
                                    <w:color w:val="2E0D6E"/>
                                    <w:sz w:val="18"/>
                                    <w:szCs w:val="18"/>
                                  </w:rPr>
                                  <w:t>print</w:t>
                                </w:r>
                                <w:proofErr w:type="spellEnd"/>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ins>
                            </w:p>
                            <w:p w14:paraId="5343C352" w14:textId="51FE5785" w:rsidR="00D85B1B" w:rsidRDefault="00D85B1B" w:rsidP="00D85B1B">
                              <w:pPr>
                                <w:widowControl w:val="0"/>
                                <w:tabs>
                                  <w:tab w:val="left" w:pos="543"/>
                                </w:tabs>
                                <w:autoSpaceDE w:val="0"/>
                                <w:autoSpaceDN w:val="0"/>
                                <w:adjustRightInd w:val="0"/>
                                <w:spacing w:after="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AA5" id="Caixa de Texto 48" o:spid="_x0000_s1027" type="#_x0000_t202" style="position:absolute;left:0;text-align:left;margin-left:40.15pt;margin-top:21.75pt;width:404.85pt;height:6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" filled="f" strokecolor="#7030a0">
                  <v:textbox>
                    <w:txbxContent>
                      <w:p w14:paraId="25707331" w14:textId="25FB73E2" w:rsidR="00D85B1B" w:rsidRDefault="00D85B1B" w:rsidP="00D85B1B">
                        <w:pPr>
                          <w:rPr>
                            <w:ins w:id="274" w:author="Willian" w:date="2016-11-04T21:08:00Z"/>
                            <w:rFonts w:ascii="Menlo" w:hAnsi="Menlo" w:cs="Menlo"/>
                            <w:sz w:val="18"/>
                            <w:szCs w:val="18"/>
                          </w:rPr>
                          <w:pPrChange w:id="275" w:author="Willian" w:date="2016-11-04T21:08:00Z">
                            <w:pPr>
                              <w:ind w:left="1134"/>
                            </w:pPr>
                          </w:pPrChange>
                        </w:pPr>
                        <w:ins w:id="276" w:author="Willian" w:date="2016-11-04T21:08:00Z">
                          <w:r>
                            <w:rPr>
                              <w:rFonts w:cs="Menlo"/>
                              <w:b/>
                              <w:color w:val="auto"/>
                              <w:lang w:val="en-US"/>
                            </w:rPr>
                            <w:t>Swift</w:t>
                          </w:r>
                        </w:ins>
                        <w:ins w:id="277" w:author="Willian" w:date="2016-11-04T21:06:00Z">
                          <w:r w:rsidRPr="00D85B1B">
                            <w:rPr>
                              <w:rFonts w:cs="Menlo"/>
                              <w:b/>
                              <w:color w:val="auto"/>
                              <w:lang w:val="en-US"/>
                              <w:rPrChange w:id="278" w:author="Willian" w:date="2016-11-04T21:07:00Z">
                                <w:rPr>
                                  <w:rFonts w:ascii="Menlo" w:hAnsi="Menlo" w:cs="Menlo"/>
                                  <w:color w:val="AA0D91"/>
                                  <w:sz w:val="18"/>
                                  <w:szCs w:val="18"/>
                                  <w:lang w:val="en-US"/>
                                </w:rPr>
                              </w:rPrChange>
                            </w:rPr>
                            <w:t>:</w:t>
                          </w:r>
                          <w:r>
                            <w:rPr>
                              <w:rFonts w:ascii="Menlo" w:hAnsi="Menlo" w:cs="Menlo"/>
                              <w:color w:val="AA0D91"/>
                              <w:sz w:val="18"/>
                              <w:szCs w:val="18"/>
                              <w:lang w:val="en-US"/>
                            </w:rPr>
                            <w:br/>
                          </w:r>
                          <w:r>
                            <w:rPr>
                              <w:rFonts w:ascii="Menlo" w:hAnsi="Menlo" w:cs="Menlo"/>
                              <w:color w:val="AA0D91"/>
                              <w:sz w:val="18"/>
                              <w:szCs w:val="18"/>
                              <w:lang w:val="en-US"/>
                            </w:rPr>
                            <w:br/>
                          </w:r>
                        </w:ins>
                        <w:ins w:id="279" w:author="Willian" w:date="2016-11-04T21:07:00Z">
                          <w:r>
                            <w:rPr>
                              <w:rFonts w:ascii="Menlo" w:hAnsi="Menlo" w:cs="Menlo"/>
                              <w:color w:val="AA0D91"/>
                              <w:sz w:val="18"/>
                              <w:szCs w:val="18"/>
                              <w:lang w:val="en-US"/>
                            </w:rPr>
                            <w:t xml:space="preserve">    </w:t>
                          </w:r>
                          <w:r>
                            <w:rPr>
                              <w:rFonts w:ascii="Menlo" w:hAnsi="Menlo" w:cs="Menlo"/>
                              <w:color w:val="AA0D91"/>
                              <w:sz w:val="18"/>
                              <w:szCs w:val="18"/>
                              <w:lang w:val="en-US"/>
                            </w:rPr>
                            <w:tab/>
                          </w:r>
                        </w:ins>
                        <w:proofErr w:type="spellStart"/>
                        <w:ins w:id="280" w:author="Willian" w:date="2016-11-04T21:08:00Z">
                          <w:r w:rsidRPr="003A3AFC">
                            <w:rPr>
                              <w:rFonts w:ascii="Menlo" w:hAnsi="Menlo" w:cs="Menlo"/>
                              <w:color w:val="2E0D6E"/>
                              <w:sz w:val="18"/>
                              <w:szCs w:val="18"/>
                            </w:rPr>
                            <w:t>print</w:t>
                          </w:r>
                          <w:proofErr w:type="spellEnd"/>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ins>
                      </w:p>
                      <w:p w14:paraId="5343C352" w14:textId="51FE5785" w:rsidR="00D85B1B" w:rsidRDefault="00D85B1B" w:rsidP="00D85B1B">
                        <w:pPr>
                          <w:widowControl w:val="0"/>
                          <w:tabs>
                            <w:tab w:val="left" w:pos="543"/>
                          </w:tabs>
                          <w:autoSpaceDE w:val="0"/>
                          <w:autoSpaceDN w:val="0"/>
                          <w:adjustRightInd w:val="0"/>
                          <w:spacing w:after="0"/>
                          <w:jc w:val="left"/>
                        </w:pPr>
                      </w:p>
                    </w:txbxContent>
                  </v:textbox>
                  <w10:wrap type="square"/>
                </v:shape>
              </w:pict>
            </mc:Fallback>
          </mc:AlternateContent>
        </w:r>
      </w:ins>
    </w:p>
    <w:p w14:paraId="7F14297C" w14:textId="77777777" w:rsidR="00D85B1B" w:rsidRDefault="00D85B1B" w:rsidP="003A3AFC">
      <w:pPr>
        <w:ind w:left="709"/>
        <w:rPr>
          <w:ins w:id="281" w:author="Willian" w:date="2016-11-04T21:09:00Z"/>
          <w:b/>
        </w:rPr>
      </w:pPr>
    </w:p>
    <w:p w14:paraId="43887A2D" w14:textId="77777777" w:rsidR="00D85B1B" w:rsidRDefault="00D85B1B" w:rsidP="003A3AFC">
      <w:pPr>
        <w:ind w:left="709"/>
        <w:rPr>
          <w:ins w:id="282" w:author="Willian" w:date="2016-11-04T21:09:00Z"/>
          <w:b/>
        </w:rPr>
      </w:pPr>
    </w:p>
    <w:p w14:paraId="65C3DB33" w14:textId="77777777" w:rsidR="00D85B1B" w:rsidRDefault="00D85B1B" w:rsidP="003A3AFC">
      <w:pPr>
        <w:ind w:left="709"/>
        <w:rPr>
          <w:ins w:id="283" w:author="Willian" w:date="2016-11-04T21:09:00Z"/>
          <w:b/>
        </w:rPr>
      </w:pPr>
    </w:p>
    <w:p w14:paraId="22910C71" w14:textId="33592CB0" w:rsidR="003A3AFC" w:rsidRPr="00294F6F" w:rsidRDefault="003A3AFC" w:rsidP="003A3AFC">
      <w:pPr>
        <w:ind w:left="709"/>
        <w:rPr>
          <w:b/>
        </w:rPr>
      </w:pPr>
      <w:commentRangeStart w:id="284"/>
      <w:commentRangeStart w:id="285"/>
      <w:del w:id="286" w:author="Willian" w:date="2016-11-04T21:08:00Z">
        <w:r w:rsidRPr="00294F6F" w:rsidDel="00D85B1B">
          <w:rPr>
            <w:b/>
          </w:rPr>
          <w:delText xml:space="preserve">Em Swift </w:delText>
        </w:r>
        <w:r w:rsidR="007F6832" w:rsidRPr="00294F6F" w:rsidDel="00D85B1B">
          <w:rPr>
            <w:b/>
          </w:rPr>
          <w:delText>precisaria</w:delText>
        </w:r>
        <w:r w:rsidRPr="00294F6F" w:rsidDel="00D85B1B">
          <w:rPr>
            <w:b/>
          </w:rPr>
          <w:delText xml:space="preserve"> apenas:</w:delText>
        </w:r>
        <w:commentRangeEnd w:id="284"/>
        <w:r w:rsidR="00593E59" w:rsidDel="00D85B1B">
          <w:rPr>
            <w:rStyle w:val="Refdecomentrio"/>
          </w:rPr>
          <w:commentReference w:id="284"/>
        </w:r>
      </w:del>
      <w:commentRangeEnd w:id="285"/>
      <w:r w:rsidR="00444553">
        <w:rPr>
          <w:rStyle w:val="Refdecomentrio"/>
        </w:rPr>
        <w:commentReference w:id="285"/>
      </w:r>
    </w:p>
    <w:p w14:paraId="61B501EB" w14:textId="6AD441DF" w:rsidR="003E45CD" w:rsidDel="00D85B1B" w:rsidRDefault="003A3AFC" w:rsidP="003A3AFC">
      <w:pPr>
        <w:ind w:left="1134"/>
        <w:rPr>
          <w:del w:id="287" w:author="Willian" w:date="2016-11-04T21:08:00Z"/>
          <w:rFonts w:ascii="Menlo" w:hAnsi="Menlo" w:cs="Menlo"/>
          <w:sz w:val="18"/>
          <w:szCs w:val="18"/>
        </w:rPr>
      </w:pPr>
      <w:del w:id="288" w:author="Willian" w:date="2016-11-04T21:08:00Z">
        <w:r w:rsidRPr="003A3AFC" w:rsidDel="00D85B1B">
          <w:rPr>
            <w:rFonts w:ascii="Menlo" w:hAnsi="Menlo" w:cs="Menlo"/>
            <w:color w:val="2E0D6E"/>
            <w:sz w:val="18"/>
            <w:szCs w:val="18"/>
          </w:rPr>
          <w:delText>print</w:delText>
        </w:r>
        <w:r w:rsidRPr="003A3AFC" w:rsidDel="00D85B1B">
          <w:rPr>
            <w:rFonts w:ascii="Menlo" w:hAnsi="Menlo" w:cs="Menlo"/>
            <w:sz w:val="18"/>
            <w:szCs w:val="18"/>
          </w:rPr>
          <w:delText>(</w:delText>
        </w:r>
        <w:r w:rsidRPr="003A3AFC" w:rsidDel="00D85B1B">
          <w:rPr>
            <w:rFonts w:ascii="Menlo" w:hAnsi="Menlo" w:cs="Menlo"/>
            <w:color w:val="C41A16"/>
            <w:sz w:val="18"/>
            <w:szCs w:val="18"/>
          </w:rPr>
          <w:delText>"Hello World"</w:delText>
        </w:r>
        <w:r w:rsidRPr="003A3AFC" w:rsidDel="00D85B1B">
          <w:rPr>
            <w:rFonts w:ascii="Menlo" w:hAnsi="Menlo" w:cs="Menlo"/>
            <w:sz w:val="18"/>
            <w:szCs w:val="18"/>
          </w:rPr>
          <w:delText>)</w:delText>
        </w:r>
      </w:del>
    </w:p>
    <w:p w14:paraId="7EE39AAE" w14:textId="77777777" w:rsidR="003A3AFC" w:rsidRDefault="003A3AFC" w:rsidP="003A3AFC">
      <w:pPr>
        <w:ind w:left="567"/>
        <w:rPr>
          <w:rFonts w:ascii="Menlo" w:hAnsi="Menlo" w:cs="Menlo"/>
          <w:sz w:val="18"/>
          <w:szCs w:val="18"/>
        </w:rPr>
      </w:pPr>
    </w:p>
    <w:p w14:paraId="7CB1FD05" w14:textId="452659B9" w:rsidR="003A3AFC" w:rsidRDefault="003A3AFC" w:rsidP="003A3AFC">
      <w:pPr>
        <w:pStyle w:val="PargrafodaLista"/>
        <w:numPr>
          <w:ilvl w:val="0"/>
          <w:numId w:val="6"/>
        </w:numPr>
        <w:rPr>
          <w:b/>
        </w:rPr>
      </w:pPr>
      <w:r w:rsidRPr="003A3AFC">
        <w:rPr>
          <w:b/>
        </w:rPr>
        <w:t>Definindo um método</w:t>
      </w:r>
    </w:p>
    <w:p w14:paraId="14E9D97B" w14:textId="77777777" w:rsidR="003A3AFC" w:rsidRDefault="003A3AFC" w:rsidP="003A3AFC">
      <w:pPr>
        <w:pStyle w:val="PargrafodaLista"/>
        <w:rPr>
          <w:b/>
        </w:rPr>
      </w:pPr>
    </w:p>
    <w:p w14:paraId="6A48FD60" w14:textId="686BDB10" w:rsidR="003A3AFC" w:rsidRDefault="003A3AFC" w:rsidP="003A3AFC">
      <w:pPr>
        <w:pStyle w:val="PargrafodaLista"/>
        <w:rPr>
          <w:ins w:id="289" w:author="Willian" w:date="2016-11-04T21:02:00Z"/>
        </w:rPr>
      </w:pPr>
      <w:r>
        <w:t xml:space="preserve">Para definir um método, que converte </w:t>
      </w:r>
      <w:proofErr w:type="spellStart"/>
      <w:r>
        <w:t>Int</w:t>
      </w:r>
      <w:proofErr w:type="spellEnd"/>
      <w:r>
        <w:t xml:space="preserve"> para String, em Java </w:t>
      </w:r>
      <w:ins w:id="290" w:author="Willian" w:date="2016-11-04T21:04:00Z">
        <w:r w:rsidR="000A556E">
          <w:t xml:space="preserve">e Swift, respectivamente, </w:t>
        </w:r>
      </w:ins>
      <w:r>
        <w:t>precisaríamos de:</w:t>
      </w:r>
    </w:p>
    <w:p w14:paraId="2D62E140" w14:textId="069920FD" w:rsidR="000A556E" w:rsidRDefault="000A556E" w:rsidP="003A3AFC">
      <w:pPr>
        <w:pStyle w:val="PargrafodaLista"/>
        <w:rPr>
          <w:ins w:id="291" w:author="Willian" w:date="2016-11-04T21:02:00Z"/>
        </w:rPr>
      </w:pPr>
    </w:p>
    <w:p w14:paraId="2AB56D7E" w14:textId="3B933658" w:rsidR="000A556E" w:rsidRDefault="000A556E" w:rsidP="003A3AFC">
      <w:pPr>
        <w:pStyle w:val="PargrafodaLista"/>
      </w:pPr>
      <w:ins w:id="292" w:author="Willian" w:date="2016-11-04T21:02:00Z">
        <w:r>
          <w:rPr>
            <w:rFonts w:ascii="Menlo" w:hAnsi="Menlo" w:cs="Menlo"/>
            <w:noProof/>
            <w:sz w:val="18"/>
            <w:szCs w:val="18"/>
          </w:rPr>
          <mc:AlternateContent>
            <mc:Choice Requires="wps">
              <w:drawing>
                <wp:anchor distT="0" distB="0" distL="114300" distR="114300" simplePos="0" relativeHeight="251661312" behindDoc="0" locked="0" layoutInCell="1" allowOverlap="1" wp14:anchorId="17289940" wp14:editId="211D5B49">
                  <wp:simplePos x="0" y="0"/>
                  <wp:positionH relativeFrom="column">
                    <wp:posOffset>499110</wp:posOffset>
                  </wp:positionH>
                  <wp:positionV relativeFrom="paragraph">
                    <wp:posOffset>172085</wp:posOffset>
                  </wp:positionV>
                  <wp:extent cx="5141595" cy="1466850"/>
                  <wp:effectExtent l="0" t="0" r="14605" b="3175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141595" cy="146685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0D3640E9" w14:textId="2D886B38" w:rsidR="000A556E" w:rsidRPr="00294F6F" w:rsidRDefault="000A556E" w:rsidP="000A556E">
                              <w:pPr>
                                <w:ind w:left="709" w:hanging="709"/>
                                <w:rPr>
                                  <w:ins w:id="293" w:author="Willian" w:date="2016-11-04T21:00:00Z"/>
                                  <w:b/>
                                </w:rPr>
                                <w:pPrChange w:id="294" w:author="Willian" w:date="2016-11-04T21:03:00Z">
                                  <w:pPr>
                                    <w:ind w:left="709"/>
                                  </w:pPr>
                                </w:pPrChange>
                              </w:pPr>
                              <w:ins w:id="295" w:author="Willian" w:date="2016-11-04T21:03:00Z">
                                <w:r>
                                  <w:rPr>
                                    <w:b/>
                                  </w:rPr>
                                  <w:t>Java</w:t>
                                </w:r>
                              </w:ins>
                              <w:ins w:id="296" w:author="Willian" w:date="2016-11-04T21:00:00Z">
                                <w:r w:rsidRPr="00294F6F">
                                  <w:rPr>
                                    <w:b/>
                                  </w:rPr>
                                  <w:t>:</w:t>
                                </w:r>
                                <w:r>
                                  <w:rPr>
                                    <w:rStyle w:val="Refdecomentrio"/>
                                  </w:rPr>
                                  <w:annotationRef/>
                                </w:r>
                                <w:r>
                                  <w:rPr>
                                    <w:rStyle w:val="Refdecomentrio"/>
                                  </w:rPr>
                                  <w:annotationRef/>
                                </w:r>
                              </w:ins>
                            </w:p>
                            <w:p w14:paraId="73C395DD" w14:textId="77777777" w:rsidR="000A556E" w:rsidRPr="00410FBF" w:rsidRDefault="000A556E" w:rsidP="000A556E">
                              <w:pPr>
                                <w:widowControl w:val="0"/>
                                <w:tabs>
                                  <w:tab w:val="left" w:pos="543"/>
                                </w:tabs>
                                <w:autoSpaceDE w:val="0"/>
                                <w:autoSpaceDN w:val="0"/>
                                <w:adjustRightInd w:val="0"/>
                                <w:spacing w:after="0"/>
                                <w:ind w:left="426"/>
                                <w:jc w:val="left"/>
                                <w:rPr>
                                  <w:ins w:id="297" w:author="Willian" w:date="2016-11-04T21:03:00Z"/>
                                  <w:rFonts w:ascii="Menlo" w:hAnsi="Menlo" w:cs="Menlo"/>
                                  <w:sz w:val="18"/>
                                  <w:szCs w:val="18"/>
                                  <w:lang w:val="en-US"/>
                                </w:rPr>
                                <w:pPrChange w:id="298" w:author="Willian" w:date="2016-11-04T21:04:00Z">
                                  <w:pPr>
                                    <w:widowControl w:val="0"/>
                                    <w:tabs>
                                      <w:tab w:val="left" w:pos="543"/>
                                    </w:tabs>
                                    <w:autoSpaceDE w:val="0"/>
                                    <w:autoSpaceDN w:val="0"/>
                                    <w:adjustRightInd w:val="0"/>
                                    <w:spacing w:after="0"/>
                                    <w:ind w:left="1134"/>
                                    <w:jc w:val="left"/>
                                  </w:pPr>
                                </w:pPrChange>
                              </w:pPr>
                              <w:ins w:id="299" w:author="Willian" w:date="2016-11-04T21:03: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ins>
                            </w:p>
                            <w:p w14:paraId="31592FC1" w14:textId="77777777" w:rsidR="000A556E" w:rsidRPr="00410FBF" w:rsidRDefault="000A556E" w:rsidP="000A556E">
                              <w:pPr>
                                <w:widowControl w:val="0"/>
                                <w:tabs>
                                  <w:tab w:val="left" w:pos="543"/>
                                </w:tabs>
                                <w:autoSpaceDE w:val="0"/>
                                <w:autoSpaceDN w:val="0"/>
                                <w:adjustRightInd w:val="0"/>
                                <w:spacing w:after="0"/>
                                <w:ind w:left="426"/>
                                <w:jc w:val="left"/>
                                <w:rPr>
                                  <w:ins w:id="300" w:author="Willian" w:date="2016-11-04T21:03:00Z"/>
                                  <w:rFonts w:ascii="Menlo" w:hAnsi="Menlo" w:cs="Menlo"/>
                                  <w:sz w:val="18"/>
                                  <w:szCs w:val="18"/>
                                  <w:lang w:val="en-US"/>
                                </w:rPr>
                                <w:pPrChange w:id="301" w:author="Willian" w:date="2016-11-04T21:04:00Z">
                                  <w:pPr>
                                    <w:widowControl w:val="0"/>
                                    <w:tabs>
                                      <w:tab w:val="left" w:pos="543"/>
                                    </w:tabs>
                                    <w:autoSpaceDE w:val="0"/>
                                    <w:autoSpaceDN w:val="0"/>
                                    <w:adjustRightInd w:val="0"/>
                                    <w:spacing w:after="0"/>
                                    <w:ind w:left="1134"/>
                                    <w:jc w:val="left"/>
                                  </w:pPr>
                                </w:pPrChange>
                              </w:pPr>
                              <w:ins w:id="302" w:author="Willian" w:date="2016-11-04T21:03:00Z">
                                <w:r w:rsidRPr="00410FBF">
                                  <w:rPr>
                                    <w:rFonts w:ascii="Menlo" w:hAnsi="Menlo" w:cs="Menlo"/>
                                    <w:sz w:val="18"/>
                                    <w:szCs w:val="18"/>
                                    <w:lang w:val="en-US"/>
                                  </w:rPr>
                                  <w:t xml:space="preserve">    </w:t>
                                </w:r>
                              </w:ins>
                            </w:p>
                            <w:p w14:paraId="4589CB51" w14:textId="77777777" w:rsidR="000A556E" w:rsidRPr="00410FBF" w:rsidRDefault="000A556E" w:rsidP="000A556E">
                              <w:pPr>
                                <w:widowControl w:val="0"/>
                                <w:tabs>
                                  <w:tab w:val="left" w:pos="543"/>
                                </w:tabs>
                                <w:autoSpaceDE w:val="0"/>
                                <w:autoSpaceDN w:val="0"/>
                                <w:adjustRightInd w:val="0"/>
                                <w:spacing w:after="0"/>
                                <w:ind w:left="426"/>
                                <w:jc w:val="left"/>
                                <w:rPr>
                                  <w:ins w:id="303" w:author="Willian" w:date="2016-11-04T21:03:00Z"/>
                                  <w:rFonts w:ascii="Menlo" w:hAnsi="Menlo" w:cs="Menlo"/>
                                  <w:sz w:val="18"/>
                                  <w:szCs w:val="18"/>
                                  <w:lang w:val="en-US"/>
                                </w:rPr>
                                <w:pPrChange w:id="304" w:author="Willian" w:date="2016-11-04T21:04:00Z">
                                  <w:pPr>
                                    <w:widowControl w:val="0"/>
                                    <w:tabs>
                                      <w:tab w:val="left" w:pos="543"/>
                                    </w:tabs>
                                    <w:autoSpaceDE w:val="0"/>
                                    <w:autoSpaceDN w:val="0"/>
                                    <w:adjustRightInd w:val="0"/>
                                    <w:spacing w:after="0"/>
                                    <w:ind w:left="1134"/>
                                    <w:jc w:val="left"/>
                                  </w:pPr>
                                </w:pPrChange>
                              </w:pPr>
                              <w:ins w:id="305" w:author="Willian" w:date="2016-11-04T21:03:00Z">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Integer value) {</w:t>
                                </w:r>
                              </w:ins>
                            </w:p>
                            <w:p w14:paraId="34DA5E4D" w14:textId="77777777" w:rsidR="000A556E" w:rsidRDefault="000A556E" w:rsidP="000A556E">
                              <w:pPr>
                                <w:widowControl w:val="0"/>
                                <w:tabs>
                                  <w:tab w:val="left" w:pos="543"/>
                                </w:tabs>
                                <w:autoSpaceDE w:val="0"/>
                                <w:autoSpaceDN w:val="0"/>
                                <w:adjustRightInd w:val="0"/>
                                <w:spacing w:after="0"/>
                                <w:ind w:left="426"/>
                                <w:jc w:val="left"/>
                                <w:rPr>
                                  <w:ins w:id="306" w:author="Willian" w:date="2016-11-04T21:04:00Z"/>
                                  <w:rFonts w:ascii="Menlo" w:hAnsi="Menlo" w:cs="Menlo"/>
                                  <w:sz w:val="18"/>
                                  <w:szCs w:val="18"/>
                                </w:rPr>
                                <w:pPrChange w:id="307" w:author="Willian" w:date="2016-11-04T21:04:00Z">
                                  <w:pPr>
                                    <w:widowControl w:val="0"/>
                                    <w:tabs>
                                      <w:tab w:val="left" w:pos="543"/>
                                    </w:tabs>
                                    <w:autoSpaceDE w:val="0"/>
                                    <w:autoSpaceDN w:val="0"/>
                                    <w:adjustRightInd w:val="0"/>
                                    <w:spacing w:after="0"/>
                                    <w:ind w:left="1134"/>
                                    <w:jc w:val="left"/>
                                  </w:pPr>
                                </w:pPrChange>
                              </w:pPr>
                              <w:ins w:id="308" w:author="Willian" w:date="2016-11-04T21:03:00Z">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proofErr w:type="spellStart"/>
                                <w:r w:rsidRPr="003A3AFC">
                                  <w:rPr>
                                    <w:rFonts w:ascii="Menlo" w:hAnsi="Menlo" w:cs="Menlo"/>
                                    <w:sz w:val="18"/>
                                    <w:szCs w:val="18"/>
                                  </w:rPr>
                                  <w:t>value.toString</w:t>
                                </w:r>
                                <w:proofErr w:type="spellEnd"/>
                                <w:r w:rsidRPr="003A3AFC">
                                  <w:rPr>
                                    <w:rFonts w:ascii="Menlo" w:hAnsi="Menlo" w:cs="Menlo"/>
                                    <w:sz w:val="18"/>
                                    <w:szCs w:val="18"/>
                                  </w:rPr>
                                  <w:t>();</w:t>
                                </w:r>
                              </w:ins>
                            </w:p>
                            <w:p w14:paraId="7038C059" w14:textId="5330A73E" w:rsidR="000A556E" w:rsidRPr="003A3AFC" w:rsidRDefault="000A556E" w:rsidP="000A556E">
                              <w:pPr>
                                <w:widowControl w:val="0"/>
                                <w:tabs>
                                  <w:tab w:val="left" w:pos="543"/>
                                </w:tabs>
                                <w:autoSpaceDE w:val="0"/>
                                <w:autoSpaceDN w:val="0"/>
                                <w:adjustRightInd w:val="0"/>
                                <w:spacing w:after="0"/>
                                <w:ind w:left="426"/>
                                <w:jc w:val="left"/>
                                <w:rPr>
                                  <w:ins w:id="309" w:author="Willian" w:date="2016-11-04T21:03:00Z"/>
                                  <w:rFonts w:ascii="Menlo" w:hAnsi="Menlo" w:cs="Menlo"/>
                                  <w:sz w:val="18"/>
                                  <w:szCs w:val="18"/>
                                </w:rPr>
                                <w:pPrChange w:id="310" w:author="Willian" w:date="2016-11-04T21:04:00Z">
                                  <w:pPr>
                                    <w:widowControl w:val="0"/>
                                    <w:tabs>
                                      <w:tab w:val="left" w:pos="543"/>
                                    </w:tabs>
                                    <w:autoSpaceDE w:val="0"/>
                                    <w:autoSpaceDN w:val="0"/>
                                    <w:adjustRightInd w:val="0"/>
                                    <w:spacing w:after="0"/>
                                    <w:ind w:left="1134"/>
                                    <w:jc w:val="left"/>
                                  </w:pPr>
                                </w:pPrChange>
                              </w:pPr>
                              <w:ins w:id="311" w:author="Willian" w:date="2016-11-04T21:05:00Z">
                                <w:r>
                                  <w:rPr>
                                    <w:rFonts w:ascii="Menlo" w:hAnsi="Menlo" w:cs="Menlo"/>
                                    <w:sz w:val="18"/>
                                    <w:szCs w:val="18"/>
                                  </w:rPr>
                                  <w:t xml:space="preserve">    </w:t>
                                </w:r>
                              </w:ins>
                              <w:ins w:id="312" w:author="Willian" w:date="2016-11-04T21:03:00Z">
                                <w:r w:rsidRPr="003A3AFC">
                                  <w:rPr>
                                    <w:rFonts w:ascii="Menlo" w:hAnsi="Menlo" w:cs="Menlo"/>
                                    <w:sz w:val="18"/>
                                    <w:szCs w:val="18"/>
                                  </w:rPr>
                                  <w:t>}</w:t>
                                </w:r>
                              </w:ins>
                            </w:p>
                            <w:p w14:paraId="4C381376" w14:textId="77777777" w:rsidR="000A556E" w:rsidRPr="003A3AFC" w:rsidRDefault="000A556E" w:rsidP="000A556E">
                              <w:pPr>
                                <w:widowControl w:val="0"/>
                                <w:tabs>
                                  <w:tab w:val="left" w:pos="543"/>
                                </w:tabs>
                                <w:autoSpaceDE w:val="0"/>
                                <w:autoSpaceDN w:val="0"/>
                                <w:adjustRightInd w:val="0"/>
                                <w:spacing w:after="0"/>
                                <w:ind w:left="1134"/>
                                <w:jc w:val="left"/>
                                <w:rPr>
                                  <w:ins w:id="313" w:author="Willian" w:date="2016-11-04T21:03:00Z"/>
                                  <w:rFonts w:ascii="Menlo" w:hAnsi="Menlo" w:cs="Menlo"/>
                                  <w:sz w:val="18"/>
                                  <w:szCs w:val="18"/>
                                </w:rPr>
                              </w:pPr>
                              <w:ins w:id="314" w:author="Willian" w:date="2016-11-04T21:03:00Z">
                                <w:r w:rsidRPr="003A3AFC">
                                  <w:rPr>
                                    <w:rFonts w:ascii="Menlo" w:hAnsi="Menlo" w:cs="Menlo"/>
                                    <w:sz w:val="18"/>
                                    <w:szCs w:val="18"/>
                                  </w:rPr>
                                  <w:t xml:space="preserve">    </w:t>
                                </w:r>
                              </w:ins>
                            </w:p>
                            <w:p w14:paraId="1E4F7CE5" w14:textId="6E32114B" w:rsidR="000A556E" w:rsidRPr="000A556E" w:rsidRDefault="000A556E" w:rsidP="000A556E">
                              <w:pPr>
                                <w:rPr>
                                  <w:ins w:id="315" w:author="Willian" w:date="2016-11-04T21:03:00Z"/>
                                  <w:rFonts w:ascii="Menlo" w:hAnsi="Menlo" w:cs="Menlo"/>
                                  <w:sz w:val="18"/>
                                  <w:szCs w:val="18"/>
                                  <w:rPrChange w:id="316" w:author="Willian" w:date="2016-11-04T21:05:00Z">
                                    <w:rPr>
                                      <w:ins w:id="317" w:author="Willian" w:date="2016-11-04T21:03:00Z"/>
                                    </w:rPr>
                                  </w:rPrChange>
                                </w:rPr>
                                <w:pPrChange w:id="318" w:author="Willian" w:date="2016-11-04T21:05:00Z">
                                  <w:pPr>
                                    <w:pStyle w:val="PargrafodaLista"/>
                                    <w:ind w:left="1134"/>
                                  </w:pPr>
                                </w:pPrChange>
                              </w:pPr>
                              <w:ins w:id="319" w:author="Willian" w:date="2016-11-04T21:05:00Z">
                                <w:r>
                                  <w:rPr>
                                    <w:rFonts w:ascii="Menlo" w:hAnsi="Menlo" w:cs="Menlo"/>
                                    <w:sz w:val="18"/>
                                    <w:szCs w:val="18"/>
                                  </w:rPr>
                                  <w:t xml:space="preserve">    </w:t>
                                </w:r>
                              </w:ins>
                              <w:ins w:id="320" w:author="Willian" w:date="2016-11-04T21:03:00Z">
                                <w:r w:rsidRPr="000A556E">
                                  <w:rPr>
                                    <w:rFonts w:ascii="Menlo" w:hAnsi="Menlo" w:cs="Menlo"/>
                                    <w:sz w:val="18"/>
                                    <w:szCs w:val="18"/>
                                    <w:rPrChange w:id="321" w:author="Willian" w:date="2016-11-04T21:05:00Z">
                                      <w:rPr/>
                                    </w:rPrChange>
                                  </w:rPr>
                                  <w:t>}</w:t>
                                </w:r>
                              </w:ins>
                            </w:p>
                            <w:p w14:paraId="10A30B93" w14:textId="77777777" w:rsidR="000A556E" w:rsidRDefault="000A556E" w:rsidP="000A556E">
                              <w:pPr>
                                <w:ind w:left="709" w:hanging="709"/>
                                <w:pPrChange w:id="322" w:author="Willian" w:date="2016-11-04T21:03: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9940" id="Caixa de Texto 46" o:spid="_x0000_s1028" type="#_x0000_t202" style="position:absolute;left:0;text-align:left;margin-left:39.3pt;margin-top:13.55pt;width:404.85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" filled="f" strokecolor="#7030a0">
                  <v:textbox>
                    <w:txbxContent>
                      <w:p w14:paraId="0D3640E9" w14:textId="2D886B38" w:rsidR="000A556E" w:rsidRPr="00294F6F" w:rsidRDefault="000A556E" w:rsidP="000A556E">
                        <w:pPr>
                          <w:ind w:left="709" w:hanging="709"/>
                          <w:rPr>
                            <w:ins w:id="323" w:author="Willian" w:date="2016-11-04T21:00:00Z"/>
                            <w:b/>
                          </w:rPr>
                          <w:pPrChange w:id="324" w:author="Willian" w:date="2016-11-04T21:03:00Z">
                            <w:pPr>
                              <w:ind w:left="709"/>
                            </w:pPr>
                          </w:pPrChange>
                        </w:pPr>
                        <w:ins w:id="325" w:author="Willian" w:date="2016-11-04T21:03:00Z">
                          <w:r>
                            <w:rPr>
                              <w:b/>
                            </w:rPr>
                            <w:t>Java</w:t>
                          </w:r>
                        </w:ins>
                        <w:ins w:id="326" w:author="Willian" w:date="2016-11-04T21:00:00Z">
                          <w:r w:rsidRPr="00294F6F">
                            <w:rPr>
                              <w:b/>
                            </w:rPr>
                            <w:t>:</w:t>
                          </w:r>
                          <w:r>
                            <w:rPr>
                              <w:rStyle w:val="Refdecomentrio"/>
                            </w:rPr>
                            <w:annotationRef/>
                          </w:r>
                          <w:r>
                            <w:rPr>
                              <w:rStyle w:val="Refdecomentrio"/>
                            </w:rPr>
                            <w:annotationRef/>
                          </w:r>
                        </w:ins>
                      </w:p>
                      <w:p w14:paraId="73C395DD" w14:textId="77777777" w:rsidR="000A556E" w:rsidRPr="00410FBF" w:rsidRDefault="000A556E" w:rsidP="000A556E">
                        <w:pPr>
                          <w:widowControl w:val="0"/>
                          <w:tabs>
                            <w:tab w:val="left" w:pos="543"/>
                          </w:tabs>
                          <w:autoSpaceDE w:val="0"/>
                          <w:autoSpaceDN w:val="0"/>
                          <w:adjustRightInd w:val="0"/>
                          <w:spacing w:after="0"/>
                          <w:ind w:left="426"/>
                          <w:jc w:val="left"/>
                          <w:rPr>
                            <w:ins w:id="327" w:author="Willian" w:date="2016-11-04T21:03:00Z"/>
                            <w:rFonts w:ascii="Menlo" w:hAnsi="Menlo" w:cs="Menlo"/>
                            <w:sz w:val="18"/>
                            <w:szCs w:val="18"/>
                            <w:lang w:val="en-US"/>
                          </w:rPr>
                          <w:pPrChange w:id="328" w:author="Willian" w:date="2016-11-04T21:04:00Z">
                            <w:pPr>
                              <w:widowControl w:val="0"/>
                              <w:tabs>
                                <w:tab w:val="left" w:pos="543"/>
                              </w:tabs>
                              <w:autoSpaceDE w:val="0"/>
                              <w:autoSpaceDN w:val="0"/>
                              <w:adjustRightInd w:val="0"/>
                              <w:spacing w:after="0"/>
                              <w:ind w:left="1134"/>
                              <w:jc w:val="left"/>
                            </w:pPr>
                          </w:pPrChange>
                        </w:pPr>
                        <w:ins w:id="329" w:author="Willian" w:date="2016-11-04T21:03: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ins>
                      </w:p>
                      <w:p w14:paraId="31592FC1" w14:textId="77777777" w:rsidR="000A556E" w:rsidRPr="00410FBF" w:rsidRDefault="000A556E" w:rsidP="000A556E">
                        <w:pPr>
                          <w:widowControl w:val="0"/>
                          <w:tabs>
                            <w:tab w:val="left" w:pos="543"/>
                          </w:tabs>
                          <w:autoSpaceDE w:val="0"/>
                          <w:autoSpaceDN w:val="0"/>
                          <w:adjustRightInd w:val="0"/>
                          <w:spacing w:after="0"/>
                          <w:ind w:left="426"/>
                          <w:jc w:val="left"/>
                          <w:rPr>
                            <w:ins w:id="330" w:author="Willian" w:date="2016-11-04T21:03:00Z"/>
                            <w:rFonts w:ascii="Menlo" w:hAnsi="Menlo" w:cs="Menlo"/>
                            <w:sz w:val="18"/>
                            <w:szCs w:val="18"/>
                            <w:lang w:val="en-US"/>
                          </w:rPr>
                          <w:pPrChange w:id="331" w:author="Willian" w:date="2016-11-04T21:04:00Z">
                            <w:pPr>
                              <w:widowControl w:val="0"/>
                              <w:tabs>
                                <w:tab w:val="left" w:pos="543"/>
                              </w:tabs>
                              <w:autoSpaceDE w:val="0"/>
                              <w:autoSpaceDN w:val="0"/>
                              <w:adjustRightInd w:val="0"/>
                              <w:spacing w:after="0"/>
                              <w:ind w:left="1134"/>
                              <w:jc w:val="left"/>
                            </w:pPr>
                          </w:pPrChange>
                        </w:pPr>
                        <w:ins w:id="332" w:author="Willian" w:date="2016-11-04T21:03:00Z">
                          <w:r w:rsidRPr="00410FBF">
                            <w:rPr>
                              <w:rFonts w:ascii="Menlo" w:hAnsi="Menlo" w:cs="Menlo"/>
                              <w:sz w:val="18"/>
                              <w:szCs w:val="18"/>
                              <w:lang w:val="en-US"/>
                            </w:rPr>
                            <w:t xml:space="preserve">    </w:t>
                          </w:r>
                        </w:ins>
                      </w:p>
                      <w:p w14:paraId="4589CB51" w14:textId="77777777" w:rsidR="000A556E" w:rsidRPr="00410FBF" w:rsidRDefault="000A556E" w:rsidP="000A556E">
                        <w:pPr>
                          <w:widowControl w:val="0"/>
                          <w:tabs>
                            <w:tab w:val="left" w:pos="543"/>
                          </w:tabs>
                          <w:autoSpaceDE w:val="0"/>
                          <w:autoSpaceDN w:val="0"/>
                          <w:adjustRightInd w:val="0"/>
                          <w:spacing w:after="0"/>
                          <w:ind w:left="426"/>
                          <w:jc w:val="left"/>
                          <w:rPr>
                            <w:ins w:id="333" w:author="Willian" w:date="2016-11-04T21:03:00Z"/>
                            <w:rFonts w:ascii="Menlo" w:hAnsi="Menlo" w:cs="Menlo"/>
                            <w:sz w:val="18"/>
                            <w:szCs w:val="18"/>
                            <w:lang w:val="en-US"/>
                          </w:rPr>
                          <w:pPrChange w:id="334" w:author="Willian" w:date="2016-11-04T21:04:00Z">
                            <w:pPr>
                              <w:widowControl w:val="0"/>
                              <w:tabs>
                                <w:tab w:val="left" w:pos="543"/>
                              </w:tabs>
                              <w:autoSpaceDE w:val="0"/>
                              <w:autoSpaceDN w:val="0"/>
                              <w:adjustRightInd w:val="0"/>
                              <w:spacing w:after="0"/>
                              <w:ind w:left="1134"/>
                              <w:jc w:val="left"/>
                            </w:pPr>
                          </w:pPrChange>
                        </w:pPr>
                        <w:ins w:id="335" w:author="Willian" w:date="2016-11-04T21:03:00Z">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Integer value) {</w:t>
                          </w:r>
                        </w:ins>
                      </w:p>
                      <w:p w14:paraId="34DA5E4D" w14:textId="77777777" w:rsidR="000A556E" w:rsidRDefault="000A556E" w:rsidP="000A556E">
                        <w:pPr>
                          <w:widowControl w:val="0"/>
                          <w:tabs>
                            <w:tab w:val="left" w:pos="543"/>
                          </w:tabs>
                          <w:autoSpaceDE w:val="0"/>
                          <w:autoSpaceDN w:val="0"/>
                          <w:adjustRightInd w:val="0"/>
                          <w:spacing w:after="0"/>
                          <w:ind w:left="426"/>
                          <w:jc w:val="left"/>
                          <w:rPr>
                            <w:ins w:id="336" w:author="Willian" w:date="2016-11-04T21:04:00Z"/>
                            <w:rFonts w:ascii="Menlo" w:hAnsi="Menlo" w:cs="Menlo"/>
                            <w:sz w:val="18"/>
                            <w:szCs w:val="18"/>
                          </w:rPr>
                          <w:pPrChange w:id="337" w:author="Willian" w:date="2016-11-04T21:04:00Z">
                            <w:pPr>
                              <w:widowControl w:val="0"/>
                              <w:tabs>
                                <w:tab w:val="left" w:pos="543"/>
                              </w:tabs>
                              <w:autoSpaceDE w:val="0"/>
                              <w:autoSpaceDN w:val="0"/>
                              <w:adjustRightInd w:val="0"/>
                              <w:spacing w:after="0"/>
                              <w:ind w:left="1134"/>
                              <w:jc w:val="left"/>
                            </w:pPr>
                          </w:pPrChange>
                        </w:pPr>
                        <w:ins w:id="338" w:author="Willian" w:date="2016-11-04T21:03:00Z">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proofErr w:type="spellStart"/>
                          <w:r w:rsidRPr="003A3AFC">
                            <w:rPr>
                              <w:rFonts w:ascii="Menlo" w:hAnsi="Menlo" w:cs="Menlo"/>
                              <w:sz w:val="18"/>
                              <w:szCs w:val="18"/>
                            </w:rPr>
                            <w:t>value.toString</w:t>
                          </w:r>
                          <w:proofErr w:type="spellEnd"/>
                          <w:r w:rsidRPr="003A3AFC">
                            <w:rPr>
                              <w:rFonts w:ascii="Menlo" w:hAnsi="Menlo" w:cs="Menlo"/>
                              <w:sz w:val="18"/>
                              <w:szCs w:val="18"/>
                            </w:rPr>
                            <w:t>();</w:t>
                          </w:r>
                        </w:ins>
                      </w:p>
                      <w:p w14:paraId="7038C059" w14:textId="5330A73E" w:rsidR="000A556E" w:rsidRPr="003A3AFC" w:rsidRDefault="000A556E" w:rsidP="000A556E">
                        <w:pPr>
                          <w:widowControl w:val="0"/>
                          <w:tabs>
                            <w:tab w:val="left" w:pos="543"/>
                          </w:tabs>
                          <w:autoSpaceDE w:val="0"/>
                          <w:autoSpaceDN w:val="0"/>
                          <w:adjustRightInd w:val="0"/>
                          <w:spacing w:after="0"/>
                          <w:ind w:left="426"/>
                          <w:jc w:val="left"/>
                          <w:rPr>
                            <w:ins w:id="339" w:author="Willian" w:date="2016-11-04T21:03:00Z"/>
                            <w:rFonts w:ascii="Menlo" w:hAnsi="Menlo" w:cs="Menlo"/>
                            <w:sz w:val="18"/>
                            <w:szCs w:val="18"/>
                          </w:rPr>
                          <w:pPrChange w:id="340" w:author="Willian" w:date="2016-11-04T21:04:00Z">
                            <w:pPr>
                              <w:widowControl w:val="0"/>
                              <w:tabs>
                                <w:tab w:val="left" w:pos="543"/>
                              </w:tabs>
                              <w:autoSpaceDE w:val="0"/>
                              <w:autoSpaceDN w:val="0"/>
                              <w:adjustRightInd w:val="0"/>
                              <w:spacing w:after="0"/>
                              <w:ind w:left="1134"/>
                              <w:jc w:val="left"/>
                            </w:pPr>
                          </w:pPrChange>
                        </w:pPr>
                        <w:ins w:id="341" w:author="Willian" w:date="2016-11-04T21:05:00Z">
                          <w:r>
                            <w:rPr>
                              <w:rFonts w:ascii="Menlo" w:hAnsi="Menlo" w:cs="Menlo"/>
                              <w:sz w:val="18"/>
                              <w:szCs w:val="18"/>
                            </w:rPr>
                            <w:t xml:space="preserve">    </w:t>
                          </w:r>
                        </w:ins>
                        <w:ins w:id="342" w:author="Willian" w:date="2016-11-04T21:03:00Z">
                          <w:r w:rsidRPr="003A3AFC">
                            <w:rPr>
                              <w:rFonts w:ascii="Menlo" w:hAnsi="Menlo" w:cs="Menlo"/>
                              <w:sz w:val="18"/>
                              <w:szCs w:val="18"/>
                            </w:rPr>
                            <w:t>}</w:t>
                          </w:r>
                        </w:ins>
                      </w:p>
                      <w:p w14:paraId="4C381376" w14:textId="77777777" w:rsidR="000A556E" w:rsidRPr="003A3AFC" w:rsidRDefault="000A556E" w:rsidP="000A556E">
                        <w:pPr>
                          <w:widowControl w:val="0"/>
                          <w:tabs>
                            <w:tab w:val="left" w:pos="543"/>
                          </w:tabs>
                          <w:autoSpaceDE w:val="0"/>
                          <w:autoSpaceDN w:val="0"/>
                          <w:adjustRightInd w:val="0"/>
                          <w:spacing w:after="0"/>
                          <w:ind w:left="1134"/>
                          <w:jc w:val="left"/>
                          <w:rPr>
                            <w:ins w:id="343" w:author="Willian" w:date="2016-11-04T21:03:00Z"/>
                            <w:rFonts w:ascii="Menlo" w:hAnsi="Menlo" w:cs="Menlo"/>
                            <w:sz w:val="18"/>
                            <w:szCs w:val="18"/>
                          </w:rPr>
                        </w:pPr>
                        <w:ins w:id="344" w:author="Willian" w:date="2016-11-04T21:03:00Z">
                          <w:r w:rsidRPr="003A3AFC">
                            <w:rPr>
                              <w:rFonts w:ascii="Menlo" w:hAnsi="Menlo" w:cs="Menlo"/>
                              <w:sz w:val="18"/>
                              <w:szCs w:val="18"/>
                            </w:rPr>
                            <w:t xml:space="preserve">    </w:t>
                          </w:r>
                        </w:ins>
                      </w:p>
                      <w:p w14:paraId="1E4F7CE5" w14:textId="6E32114B" w:rsidR="000A556E" w:rsidRPr="000A556E" w:rsidRDefault="000A556E" w:rsidP="000A556E">
                        <w:pPr>
                          <w:rPr>
                            <w:ins w:id="345" w:author="Willian" w:date="2016-11-04T21:03:00Z"/>
                            <w:rFonts w:ascii="Menlo" w:hAnsi="Menlo" w:cs="Menlo"/>
                            <w:sz w:val="18"/>
                            <w:szCs w:val="18"/>
                            <w:rPrChange w:id="346" w:author="Willian" w:date="2016-11-04T21:05:00Z">
                              <w:rPr>
                                <w:ins w:id="347" w:author="Willian" w:date="2016-11-04T21:03:00Z"/>
                              </w:rPr>
                            </w:rPrChange>
                          </w:rPr>
                          <w:pPrChange w:id="348" w:author="Willian" w:date="2016-11-04T21:05:00Z">
                            <w:pPr>
                              <w:pStyle w:val="PargrafodaLista"/>
                              <w:ind w:left="1134"/>
                            </w:pPr>
                          </w:pPrChange>
                        </w:pPr>
                        <w:ins w:id="349" w:author="Willian" w:date="2016-11-04T21:05:00Z">
                          <w:r>
                            <w:rPr>
                              <w:rFonts w:ascii="Menlo" w:hAnsi="Menlo" w:cs="Menlo"/>
                              <w:sz w:val="18"/>
                              <w:szCs w:val="18"/>
                            </w:rPr>
                            <w:t xml:space="preserve">    </w:t>
                          </w:r>
                        </w:ins>
                        <w:ins w:id="350" w:author="Willian" w:date="2016-11-04T21:03:00Z">
                          <w:r w:rsidRPr="000A556E">
                            <w:rPr>
                              <w:rFonts w:ascii="Menlo" w:hAnsi="Menlo" w:cs="Menlo"/>
                              <w:sz w:val="18"/>
                              <w:szCs w:val="18"/>
                              <w:rPrChange w:id="351" w:author="Willian" w:date="2016-11-04T21:05:00Z">
                                <w:rPr/>
                              </w:rPrChange>
                            </w:rPr>
                            <w:t>}</w:t>
                          </w:r>
                        </w:ins>
                      </w:p>
                      <w:p w14:paraId="10A30B93" w14:textId="77777777" w:rsidR="000A556E" w:rsidRDefault="000A556E" w:rsidP="000A556E">
                        <w:pPr>
                          <w:ind w:left="709" w:hanging="709"/>
                          <w:pPrChange w:id="352" w:author="Willian" w:date="2016-11-04T21:03:00Z">
                            <w:pPr/>
                          </w:pPrChange>
                        </w:pPr>
                      </w:p>
                    </w:txbxContent>
                  </v:textbox>
                  <w10:wrap type="square"/>
                </v:shape>
              </w:pict>
            </mc:Fallback>
          </mc:AlternateContent>
        </w:r>
      </w:ins>
    </w:p>
    <w:p w14:paraId="51CBC812" w14:textId="77777777" w:rsidR="003A3AFC" w:rsidRDefault="003A3AFC" w:rsidP="003A3AFC">
      <w:pPr>
        <w:pStyle w:val="PargrafodaLista"/>
      </w:pPr>
    </w:p>
    <w:p w14:paraId="3B717ACB" w14:textId="28E863F0" w:rsidR="003A3AFC" w:rsidRPr="00410FBF" w:rsidDel="000A556E" w:rsidRDefault="003A3AFC" w:rsidP="003A3AFC">
      <w:pPr>
        <w:widowControl w:val="0"/>
        <w:tabs>
          <w:tab w:val="left" w:pos="543"/>
        </w:tabs>
        <w:autoSpaceDE w:val="0"/>
        <w:autoSpaceDN w:val="0"/>
        <w:adjustRightInd w:val="0"/>
        <w:spacing w:after="0"/>
        <w:ind w:left="1134"/>
        <w:jc w:val="left"/>
        <w:rPr>
          <w:del w:id="353" w:author="Willian" w:date="2016-11-04T21:02:00Z"/>
          <w:rFonts w:ascii="Menlo" w:hAnsi="Menlo" w:cs="Menlo"/>
          <w:sz w:val="18"/>
          <w:szCs w:val="18"/>
          <w:lang w:val="en-US"/>
        </w:rPr>
      </w:pPr>
      <w:del w:id="354" w:author="Willian" w:date="2016-11-04T21:02:00Z">
        <w:r w:rsidRPr="00410FBF" w:rsidDel="000A556E">
          <w:rPr>
            <w:rFonts w:ascii="Menlo" w:hAnsi="Menlo" w:cs="Menlo"/>
            <w:color w:val="AA0D91"/>
            <w:sz w:val="18"/>
            <w:szCs w:val="18"/>
            <w:lang w:val="en-US"/>
          </w:rPr>
          <w:delText>public</w:delText>
        </w:r>
        <w:r w:rsidRPr="00410FBF" w:rsidDel="000A556E">
          <w:rPr>
            <w:rFonts w:ascii="Menlo" w:hAnsi="Menlo" w:cs="Menlo"/>
            <w:sz w:val="18"/>
            <w:szCs w:val="18"/>
            <w:lang w:val="en-US"/>
          </w:rPr>
          <w:delText xml:space="preserve"> </w:delText>
        </w:r>
        <w:r w:rsidRPr="00410FBF" w:rsidDel="000A556E">
          <w:rPr>
            <w:rFonts w:ascii="Menlo" w:hAnsi="Menlo" w:cs="Menlo"/>
            <w:color w:val="AA0D91"/>
            <w:sz w:val="18"/>
            <w:szCs w:val="18"/>
            <w:lang w:val="en-US"/>
          </w:rPr>
          <w:delText>class</w:delText>
        </w:r>
        <w:r w:rsidRPr="00410FBF" w:rsidDel="000A556E">
          <w:rPr>
            <w:rFonts w:ascii="Menlo" w:hAnsi="Menlo" w:cs="Menlo"/>
            <w:sz w:val="18"/>
            <w:szCs w:val="18"/>
            <w:lang w:val="en-US"/>
          </w:rPr>
          <w:delText xml:space="preserve"> MyClass {</w:delText>
        </w:r>
      </w:del>
    </w:p>
    <w:p w14:paraId="0B80920B" w14:textId="764EABED" w:rsidR="003A3AFC" w:rsidRPr="00410FBF" w:rsidDel="000A556E" w:rsidRDefault="003A3AFC" w:rsidP="003A3AFC">
      <w:pPr>
        <w:widowControl w:val="0"/>
        <w:tabs>
          <w:tab w:val="left" w:pos="543"/>
        </w:tabs>
        <w:autoSpaceDE w:val="0"/>
        <w:autoSpaceDN w:val="0"/>
        <w:adjustRightInd w:val="0"/>
        <w:spacing w:after="0"/>
        <w:ind w:left="1134"/>
        <w:jc w:val="left"/>
        <w:rPr>
          <w:del w:id="355" w:author="Willian" w:date="2016-11-04T21:02:00Z"/>
          <w:rFonts w:ascii="Menlo" w:hAnsi="Menlo" w:cs="Menlo"/>
          <w:sz w:val="18"/>
          <w:szCs w:val="18"/>
          <w:lang w:val="en-US"/>
        </w:rPr>
      </w:pPr>
      <w:del w:id="356" w:author="Willian" w:date="2016-11-04T21:02:00Z">
        <w:r w:rsidRPr="00410FBF" w:rsidDel="000A556E">
          <w:rPr>
            <w:rFonts w:ascii="Menlo" w:hAnsi="Menlo" w:cs="Menlo"/>
            <w:sz w:val="18"/>
            <w:szCs w:val="18"/>
            <w:lang w:val="en-US"/>
          </w:rPr>
          <w:delText xml:space="preserve">    </w:delText>
        </w:r>
      </w:del>
    </w:p>
    <w:p w14:paraId="5E6F70BC" w14:textId="0EFAFF93" w:rsidR="003A3AFC" w:rsidRPr="00410FBF" w:rsidDel="000A556E" w:rsidRDefault="003A3AFC" w:rsidP="003A3AFC">
      <w:pPr>
        <w:widowControl w:val="0"/>
        <w:tabs>
          <w:tab w:val="left" w:pos="543"/>
        </w:tabs>
        <w:autoSpaceDE w:val="0"/>
        <w:autoSpaceDN w:val="0"/>
        <w:adjustRightInd w:val="0"/>
        <w:spacing w:after="0"/>
        <w:ind w:left="1134"/>
        <w:jc w:val="left"/>
        <w:rPr>
          <w:del w:id="357" w:author="Willian" w:date="2016-11-04T21:02:00Z"/>
          <w:rFonts w:ascii="Menlo" w:hAnsi="Menlo" w:cs="Menlo"/>
          <w:sz w:val="18"/>
          <w:szCs w:val="18"/>
          <w:lang w:val="en-US"/>
        </w:rPr>
      </w:pPr>
      <w:del w:id="358" w:author="Willian" w:date="2016-11-04T21:02:00Z">
        <w:r w:rsidRPr="00410FBF" w:rsidDel="000A556E">
          <w:rPr>
            <w:rFonts w:ascii="Menlo" w:hAnsi="Menlo" w:cs="Menlo"/>
            <w:sz w:val="18"/>
            <w:szCs w:val="18"/>
            <w:lang w:val="en-US"/>
          </w:rPr>
          <w:delText xml:space="preserve">    </w:delText>
        </w:r>
        <w:r w:rsidRPr="00410FBF" w:rsidDel="000A556E">
          <w:rPr>
            <w:rFonts w:ascii="Menlo" w:hAnsi="Menlo" w:cs="Menlo"/>
            <w:color w:val="AA0D91"/>
            <w:sz w:val="18"/>
            <w:szCs w:val="18"/>
            <w:lang w:val="en-US"/>
          </w:rPr>
          <w:delText>public</w:delText>
        </w:r>
        <w:r w:rsidRPr="00410FBF" w:rsidDel="000A556E">
          <w:rPr>
            <w:rFonts w:ascii="Menlo" w:hAnsi="Menlo" w:cs="Menlo"/>
            <w:sz w:val="18"/>
            <w:szCs w:val="18"/>
            <w:lang w:val="en-US"/>
          </w:rPr>
          <w:delText xml:space="preserve"> String stringFromInt(Integer value) {</w:delText>
        </w:r>
      </w:del>
    </w:p>
    <w:p w14:paraId="7444B3BC" w14:textId="5510B3CC" w:rsidR="003A3AFC" w:rsidRPr="003A3AFC" w:rsidDel="000A556E" w:rsidRDefault="003A3AFC" w:rsidP="003A3AFC">
      <w:pPr>
        <w:widowControl w:val="0"/>
        <w:tabs>
          <w:tab w:val="left" w:pos="543"/>
        </w:tabs>
        <w:autoSpaceDE w:val="0"/>
        <w:autoSpaceDN w:val="0"/>
        <w:adjustRightInd w:val="0"/>
        <w:spacing w:after="0"/>
        <w:ind w:left="1134"/>
        <w:jc w:val="left"/>
        <w:rPr>
          <w:del w:id="359" w:author="Willian" w:date="2016-11-04T21:02:00Z"/>
          <w:rFonts w:ascii="Menlo" w:hAnsi="Menlo" w:cs="Menlo"/>
          <w:sz w:val="18"/>
          <w:szCs w:val="18"/>
        </w:rPr>
      </w:pPr>
      <w:del w:id="360" w:author="Willian" w:date="2016-11-04T21:02:00Z">
        <w:r w:rsidRPr="00410FBF" w:rsidDel="000A556E">
          <w:rPr>
            <w:rFonts w:ascii="Menlo" w:hAnsi="Menlo" w:cs="Menlo"/>
            <w:sz w:val="18"/>
            <w:szCs w:val="18"/>
            <w:lang w:val="en-US"/>
          </w:rPr>
          <w:delText xml:space="preserve">        </w:delText>
        </w:r>
        <w:r w:rsidRPr="003A3AFC" w:rsidDel="000A556E">
          <w:rPr>
            <w:rFonts w:ascii="Menlo" w:hAnsi="Menlo" w:cs="Menlo"/>
            <w:color w:val="AA0D91"/>
            <w:sz w:val="18"/>
            <w:szCs w:val="18"/>
          </w:rPr>
          <w:delText>return</w:delText>
        </w:r>
        <w:r w:rsidRPr="003A3AFC" w:rsidDel="000A556E">
          <w:rPr>
            <w:rFonts w:ascii="Menlo" w:hAnsi="Menlo" w:cs="Menlo"/>
            <w:sz w:val="18"/>
            <w:szCs w:val="18"/>
          </w:rPr>
          <w:delText xml:space="preserve"> value.toString();</w:delText>
        </w:r>
      </w:del>
    </w:p>
    <w:p w14:paraId="0AB03287" w14:textId="7CCE7ABD" w:rsidR="003A3AFC" w:rsidRPr="003A3AFC" w:rsidDel="000A556E" w:rsidRDefault="003A3AFC" w:rsidP="003A3AFC">
      <w:pPr>
        <w:widowControl w:val="0"/>
        <w:tabs>
          <w:tab w:val="left" w:pos="543"/>
        </w:tabs>
        <w:autoSpaceDE w:val="0"/>
        <w:autoSpaceDN w:val="0"/>
        <w:adjustRightInd w:val="0"/>
        <w:spacing w:after="0"/>
        <w:ind w:left="1134"/>
        <w:jc w:val="left"/>
        <w:rPr>
          <w:del w:id="361" w:author="Willian" w:date="2016-11-04T21:02:00Z"/>
          <w:rFonts w:ascii="Menlo" w:hAnsi="Menlo" w:cs="Menlo"/>
          <w:sz w:val="18"/>
          <w:szCs w:val="18"/>
        </w:rPr>
      </w:pPr>
      <w:del w:id="362" w:author="Willian" w:date="2016-11-04T21:02:00Z">
        <w:r w:rsidRPr="003A3AFC" w:rsidDel="000A556E">
          <w:rPr>
            <w:rFonts w:ascii="Menlo" w:hAnsi="Menlo" w:cs="Menlo"/>
            <w:sz w:val="18"/>
            <w:szCs w:val="18"/>
          </w:rPr>
          <w:delText xml:space="preserve">    }</w:delText>
        </w:r>
      </w:del>
    </w:p>
    <w:p w14:paraId="248F2901" w14:textId="18479881" w:rsidR="003A3AFC" w:rsidRPr="003A3AFC" w:rsidDel="000A556E" w:rsidRDefault="003A3AFC" w:rsidP="003A3AFC">
      <w:pPr>
        <w:widowControl w:val="0"/>
        <w:tabs>
          <w:tab w:val="left" w:pos="543"/>
        </w:tabs>
        <w:autoSpaceDE w:val="0"/>
        <w:autoSpaceDN w:val="0"/>
        <w:adjustRightInd w:val="0"/>
        <w:spacing w:after="0"/>
        <w:ind w:left="1134"/>
        <w:jc w:val="left"/>
        <w:rPr>
          <w:del w:id="363" w:author="Willian" w:date="2016-11-04T21:02:00Z"/>
          <w:rFonts w:ascii="Menlo" w:hAnsi="Menlo" w:cs="Menlo"/>
          <w:sz w:val="18"/>
          <w:szCs w:val="18"/>
        </w:rPr>
      </w:pPr>
      <w:del w:id="364" w:author="Willian" w:date="2016-11-04T21:02:00Z">
        <w:r w:rsidRPr="003A3AFC" w:rsidDel="000A556E">
          <w:rPr>
            <w:rFonts w:ascii="Menlo" w:hAnsi="Menlo" w:cs="Menlo"/>
            <w:sz w:val="18"/>
            <w:szCs w:val="18"/>
          </w:rPr>
          <w:delText xml:space="preserve">    </w:delText>
        </w:r>
      </w:del>
    </w:p>
    <w:p w14:paraId="70DDBCAA" w14:textId="0952A72E" w:rsidR="000A556E" w:rsidRDefault="003A3AFC" w:rsidP="003A3AFC">
      <w:pPr>
        <w:pStyle w:val="PargrafodaLista"/>
        <w:ind w:left="1134"/>
        <w:rPr>
          <w:ins w:id="365" w:author="Willian" w:date="2016-11-04T21:02:00Z"/>
          <w:rFonts w:ascii="Menlo" w:hAnsi="Menlo" w:cs="Menlo"/>
          <w:sz w:val="18"/>
          <w:szCs w:val="18"/>
        </w:rPr>
      </w:pPr>
      <w:del w:id="366" w:author="Willian" w:date="2016-11-04T21:02:00Z">
        <w:r w:rsidRPr="003A3AFC" w:rsidDel="000A556E">
          <w:rPr>
            <w:rFonts w:ascii="Menlo" w:hAnsi="Menlo" w:cs="Menlo"/>
            <w:sz w:val="18"/>
            <w:szCs w:val="18"/>
          </w:rPr>
          <w:delText>}</w:delText>
        </w:r>
      </w:del>
    </w:p>
    <w:p w14:paraId="42E43E3E" w14:textId="77777777" w:rsidR="000A556E" w:rsidRDefault="000A556E" w:rsidP="003A3AFC">
      <w:pPr>
        <w:pStyle w:val="PargrafodaLista"/>
        <w:ind w:left="1134"/>
        <w:rPr>
          <w:ins w:id="367" w:author="Willian" w:date="2016-11-04T21:02:00Z"/>
          <w:rFonts w:ascii="Menlo" w:hAnsi="Menlo" w:cs="Menlo"/>
          <w:sz w:val="18"/>
          <w:szCs w:val="18"/>
        </w:rPr>
      </w:pPr>
    </w:p>
    <w:p w14:paraId="4934A2A5" w14:textId="77777777" w:rsidR="000A556E" w:rsidRDefault="000A556E" w:rsidP="003A3AFC">
      <w:pPr>
        <w:pStyle w:val="PargrafodaLista"/>
        <w:ind w:left="1134"/>
        <w:rPr>
          <w:ins w:id="368" w:author="Willian" w:date="2016-11-04T21:02:00Z"/>
          <w:rFonts w:ascii="Menlo" w:hAnsi="Menlo" w:cs="Menlo"/>
          <w:sz w:val="18"/>
          <w:szCs w:val="18"/>
        </w:rPr>
      </w:pPr>
    </w:p>
    <w:p w14:paraId="035070C8" w14:textId="77777777" w:rsidR="000A556E" w:rsidRDefault="000A556E" w:rsidP="003A3AFC">
      <w:pPr>
        <w:pStyle w:val="PargrafodaLista"/>
        <w:ind w:left="1134"/>
        <w:rPr>
          <w:ins w:id="369" w:author="Willian" w:date="2016-11-04T21:02:00Z"/>
          <w:rFonts w:ascii="Menlo" w:hAnsi="Menlo" w:cs="Menlo"/>
          <w:sz w:val="18"/>
          <w:szCs w:val="18"/>
        </w:rPr>
      </w:pPr>
    </w:p>
    <w:p w14:paraId="40035E28" w14:textId="77777777" w:rsidR="000A556E" w:rsidRDefault="000A556E" w:rsidP="003A3AFC">
      <w:pPr>
        <w:pStyle w:val="PargrafodaLista"/>
        <w:ind w:left="1134"/>
        <w:rPr>
          <w:ins w:id="370" w:author="Willian" w:date="2016-11-04T21:03:00Z"/>
          <w:rFonts w:ascii="Menlo" w:hAnsi="Menlo" w:cs="Menlo"/>
          <w:sz w:val="18"/>
          <w:szCs w:val="18"/>
        </w:rPr>
      </w:pPr>
    </w:p>
    <w:p w14:paraId="0E96537A" w14:textId="77777777" w:rsidR="000A556E" w:rsidRDefault="000A556E" w:rsidP="003A3AFC">
      <w:pPr>
        <w:pStyle w:val="PargrafodaLista"/>
        <w:ind w:left="1134"/>
        <w:rPr>
          <w:ins w:id="371" w:author="Willian" w:date="2016-11-04T21:03:00Z"/>
          <w:rFonts w:ascii="Menlo" w:hAnsi="Menlo" w:cs="Menlo"/>
          <w:sz w:val="18"/>
          <w:szCs w:val="18"/>
        </w:rPr>
      </w:pPr>
    </w:p>
    <w:p w14:paraId="29B444D5" w14:textId="77777777" w:rsidR="000A556E" w:rsidRDefault="000A556E" w:rsidP="003A3AFC">
      <w:pPr>
        <w:pStyle w:val="PargrafodaLista"/>
        <w:ind w:left="1134"/>
        <w:rPr>
          <w:ins w:id="372" w:author="Willian" w:date="2016-11-04T21:03:00Z"/>
          <w:rFonts w:ascii="Menlo" w:hAnsi="Menlo" w:cs="Menlo"/>
          <w:sz w:val="18"/>
          <w:szCs w:val="18"/>
        </w:rPr>
      </w:pPr>
    </w:p>
    <w:p w14:paraId="1DBBB42F" w14:textId="77777777" w:rsidR="000A556E" w:rsidRDefault="000A556E" w:rsidP="003A3AFC">
      <w:pPr>
        <w:pStyle w:val="PargrafodaLista"/>
        <w:ind w:left="1134"/>
        <w:rPr>
          <w:ins w:id="373" w:author="Willian" w:date="2016-11-04T21:05:00Z"/>
          <w:rFonts w:ascii="Menlo" w:hAnsi="Menlo" w:cs="Menlo"/>
          <w:sz w:val="18"/>
          <w:szCs w:val="18"/>
        </w:rPr>
      </w:pPr>
    </w:p>
    <w:p w14:paraId="11CE5CF7" w14:textId="77777777" w:rsidR="000A556E" w:rsidRDefault="000A556E" w:rsidP="003A3AFC">
      <w:pPr>
        <w:pStyle w:val="PargrafodaLista"/>
        <w:ind w:left="1134"/>
        <w:rPr>
          <w:ins w:id="374" w:author="Willian" w:date="2016-11-04T21:05:00Z"/>
          <w:rFonts w:ascii="Menlo" w:hAnsi="Menlo" w:cs="Menlo"/>
          <w:sz w:val="18"/>
          <w:szCs w:val="18"/>
        </w:rPr>
      </w:pPr>
    </w:p>
    <w:p w14:paraId="7E43C8F2" w14:textId="77777777" w:rsidR="000A556E" w:rsidRDefault="000A556E" w:rsidP="003A3AFC">
      <w:pPr>
        <w:pStyle w:val="PargrafodaLista"/>
        <w:ind w:left="1134"/>
        <w:rPr>
          <w:ins w:id="375" w:author="Willian" w:date="2016-11-04T20:59:00Z"/>
          <w:rFonts w:ascii="Menlo" w:hAnsi="Menlo" w:cs="Menlo"/>
          <w:sz w:val="18"/>
          <w:szCs w:val="18"/>
        </w:rPr>
      </w:pPr>
    </w:p>
    <w:p w14:paraId="40B08699" w14:textId="77777777" w:rsidR="000A556E" w:rsidRDefault="000A556E" w:rsidP="003A3AFC">
      <w:pPr>
        <w:pStyle w:val="PargrafodaLista"/>
        <w:ind w:left="1134"/>
        <w:rPr>
          <w:ins w:id="376" w:author="Willian" w:date="2016-11-04T20:59:00Z"/>
          <w:rFonts w:ascii="Menlo" w:hAnsi="Menlo" w:cs="Menlo"/>
          <w:sz w:val="18"/>
          <w:szCs w:val="18"/>
        </w:rPr>
      </w:pPr>
    </w:p>
    <w:p w14:paraId="4F287F3C" w14:textId="54A1A248" w:rsidR="000A556E" w:rsidRDefault="000A556E" w:rsidP="000A556E">
      <w:pPr>
        <w:pStyle w:val="PargrafodaLista"/>
        <w:ind w:left="709"/>
        <w:rPr>
          <w:ins w:id="377" w:author="Willian" w:date="2016-11-04T20:59:00Z"/>
          <w:rFonts w:ascii="Menlo" w:hAnsi="Menlo" w:cs="Menlo"/>
          <w:sz w:val="18"/>
          <w:szCs w:val="18"/>
        </w:rPr>
        <w:pPrChange w:id="378" w:author="Willian" w:date="2016-11-04T21:00:00Z">
          <w:pPr>
            <w:pStyle w:val="PargrafodaLista"/>
            <w:ind w:left="1134"/>
          </w:pPr>
        </w:pPrChange>
      </w:pPr>
      <w:ins w:id="379" w:author="Willian" w:date="2016-11-04T21:00:00Z">
        <w:r>
          <w:rPr>
            <w:rFonts w:ascii="Menlo" w:hAnsi="Menlo" w:cs="Menlo"/>
            <w:noProof/>
            <w:sz w:val="18"/>
            <w:szCs w:val="18"/>
          </w:rPr>
          <mc:AlternateContent>
            <mc:Choice Requires="wps">
              <w:drawing>
                <wp:anchor distT="0" distB="0" distL="114300" distR="114300" simplePos="0" relativeHeight="251659264" behindDoc="0" locked="0" layoutInCell="1" allowOverlap="1" wp14:anchorId="57DB7D9F" wp14:editId="4816291D">
                  <wp:simplePos x="0" y="0"/>
                  <wp:positionH relativeFrom="column">
                    <wp:posOffset>509905</wp:posOffset>
                  </wp:positionH>
                  <wp:positionV relativeFrom="paragraph">
                    <wp:posOffset>28575</wp:posOffset>
                  </wp:positionV>
                  <wp:extent cx="5141595" cy="914400"/>
                  <wp:effectExtent l="0" t="0" r="14605" b="25400"/>
                  <wp:wrapSquare wrapText="bothSides"/>
                  <wp:docPr id="45" name="Caixa de Texto 45"/>
                  <wp:cNvGraphicFramePr/>
                  <a:graphic xmlns:a="http://schemas.openxmlformats.org/drawingml/2006/main">
                    <a:graphicData uri="http://schemas.microsoft.com/office/word/2010/wordprocessingShape">
                      <wps:wsp>
                        <wps:cNvSpPr txBox="1"/>
                        <wps:spPr>
                          <a:xfrm>
                            <a:off x="0" y="0"/>
                            <a:ext cx="5141595" cy="91440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A04D3B6" w14:textId="5D943063" w:rsidR="000A556E" w:rsidRPr="00294F6F" w:rsidRDefault="000A556E" w:rsidP="000A556E">
                              <w:pPr>
                                <w:rPr>
                                  <w:ins w:id="380" w:author="Willian" w:date="2016-11-04T21:00:00Z"/>
                                  <w:b/>
                                </w:rPr>
                                <w:pPrChange w:id="381" w:author="Willian" w:date="2016-11-04T21:00:00Z">
                                  <w:pPr>
                                    <w:ind w:left="709"/>
                                  </w:pPr>
                                </w:pPrChange>
                              </w:pPr>
                              <w:ins w:id="382" w:author="Willian" w:date="2016-11-04T21:00:00Z">
                                <w:r>
                                  <w:rPr>
                                    <w:b/>
                                  </w:rPr>
                                  <w:t>Swift</w:t>
                                </w:r>
                                <w:r w:rsidRPr="00294F6F">
                                  <w:rPr>
                                    <w:b/>
                                  </w:rPr>
                                  <w:t>:</w:t>
                                </w:r>
                                <w:r>
                                  <w:rPr>
                                    <w:rStyle w:val="Refdecomentrio"/>
                                  </w:rPr>
                                  <w:annotationRef/>
                                </w:r>
                                <w:r>
                                  <w:rPr>
                                    <w:rStyle w:val="Refdecomentrio"/>
                                  </w:rPr>
                                  <w:annotationRef/>
                                </w:r>
                              </w:ins>
                            </w:p>
                            <w:p w14:paraId="163AACCF" w14:textId="29A82F9F" w:rsidR="000A556E" w:rsidRPr="00410FBF" w:rsidRDefault="000A556E" w:rsidP="000A556E">
                              <w:pPr>
                                <w:widowControl w:val="0"/>
                                <w:tabs>
                                  <w:tab w:val="left" w:pos="543"/>
                                </w:tabs>
                                <w:autoSpaceDE w:val="0"/>
                                <w:autoSpaceDN w:val="0"/>
                                <w:adjustRightInd w:val="0"/>
                                <w:spacing w:after="0"/>
                                <w:jc w:val="left"/>
                                <w:rPr>
                                  <w:ins w:id="383" w:author="Willian" w:date="2016-11-04T21:00:00Z"/>
                                  <w:rFonts w:ascii="Menlo" w:hAnsi="Menlo" w:cs="Menlo"/>
                                  <w:sz w:val="18"/>
                                  <w:szCs w:val="18"/>
                                  <w:lang w:val="en-US"/>
                                </w:rPr>
                                <w:pPrChange w:id="384" w:author="Willian" w:date="2016-11-04T21:00:00Z">
                                  <w:pPr>
                                    <w:widowControl w:val="0"/>
                                    <w:tabs>
                                      <w:tab w:val="left" w:pos="543"/>
                                    </w:tabs>
                                    <w:autoSpaceDE w:val="0"/>
                                    <w:autoSpaceDN w:val="0"/>
                                    <w:adjustRightInd w:val="0"/>
                                    <w:spacing w:after="0"/>
                                    <w:ind w:left="1134"/>
                                    <w:jc w:val="left"/>
                                  </w:pPr>
                                </w:pPrChange>
                              </w:pPr>
                              <w:ins w:id="385" w:author="Willian" w:date="2016-11-04T21:00:00Z">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proofErr w:type="spellStart"/>
                                <w:r w:rsidRPr="00410FBF">
                                  <w:rPr>
                                    <w:rFonts w:ascii="Menlo" w:hAnsi="Menlo" w:cs="Menlo"/>
                                    <w:color w:val="AA0D91"/>
                                    <w:sz w:val="18"/>
                                    <w:szCs w:val="18"/>
                                    <w:lang w:val="en-US"/>
                                  </w:rPr>
                                  <w:t>func</w:t>
                                </w:r>
                                <w:proofErr w:type="spellEnd"/>
                                <w:r w:rsidRPr="00410FBF">
                                  <w:rPr>
                                    <w:rFonts w:ascii="Menlo" w:hAnsi="Menlo" w:cs="Menlo"/>
                                    <w:sz w:val="18"/>
                                    <w:szCs w:val="18"/>
                                    <w:lang w:val="en-US"/>
                                  </w:rPr>
                                  <w:t xml:space="preserve">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 xml:space="preserve">value: </w:t>
                                </w:r>
                                <w:proofErr w:type="spellStart"/>
                                <w:r w:rsidRPr="00410FBF">
                                  <w:rPr>
                                    <w:rFonts w:ascii="Menlo" w:hAnsi="Menlo" w:cs="Menlo"/>
                                    <w:color w:val="5C2699"/>
                                    <w:sz w:val="18"/>
                                    <w:szCs w:val="18"/>
                                    <w:lang w:val="en-US"/>
                                  </w:rPr>
                                  <w:t>Int</w:t>
                                </w:r>
                                <w:proofErr w:type="spellEnd"/>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ins>
                            </w:p>
                            <w:p w14:paraId="640443CF" w14:textId="67369044" w:rsidR="000A556E" w:rsidRPr="003A3AFC" w:rsidRDefault="000A556E" w:rsidP="000A556E">
                              <w:pPr>
                                <w:widowControl w:val="0"/>
                                <w:tabs>
                                  <w:tab w:val="left" w:pos="543"/>
                                </w:tabs>
                                <w:autoSpaceDE w:val="0"/>
                                <w:autoSpaceDN w:val="0"/>
                                <w:adjustRightInd w:val="0"/>
                                <w:spacing w:after="0"/>
                                <w:jc w:val="left"/>
                                <w:rPr>
                                  <w:ins w:id="386" w:author="Willian" w:date="2016-11-04T21:00:00Z"/>
                                  <w:rFonts w:ascii="Menlo" w:hAnsi="Menlo" w:cs="Menlo"/>
                                  <w:sz w:val="18"/>
                                  <w:szCs w:val="18"/>
                                </w:rPr>
                                <w:pPrChange w:id="387" w:author="Willian" w:date="2016-11-04T21:00:00Z">
                                  <w:pPr>
                                    <w:widowControl w:val="0"/>
                                    <w:tabs>
                                      <w:tab w:val="left" w:pos="543"/>
                                    </w:tabs>
                                    <w:autoSpaceDE w:val="0"/>
                                    <w:autoSpaceDN w:val="0"/>
                                    <w:adjustRightInd w:val="0"/>
                                    <w:spacing w:after="0"/>
                                    <w:ind w:left="1134"/>
                                    <w:jc w:val="left"/>
                                  </w:pPr>
                                </w:pPrChange>
                              </w:pPr>
                              <w:ins w:id="388" w:author="Willian" w:date="2016-11-04T21:00:00Z">
                                <w:r>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w:t>
                                </w:r>
                                <w:proofErr w:type="spellStart"/>
                                <w:r w:rsidRPr="003A3AFC">
                                  <w:rPr>
                                    <w:rFonts w:ascii="Menlo" w:hAnsi="Menlo" w:cs="Menlo"/>
                                    <w:sz w:val="18"/>
                                    <w:szCs w:val="18"/>
                                  </w:rPr>
                                  <w:t>value</w:t>
                                </w:r>
                                <w:proofErr w:type="spellEnd"/>
                                <w:r w:rsidRPr="003A3AFC">
                                  <w:rPr>
                                    <w:rFonts w:ascii="Menlo" w:hAnsi="Menlo" w:cs="Menlo"/>
                                    <w:sz w:val="18"/>
                                    <w:szCs w:val="18"/>
                                  </w:rPr>
                                  <w:t>)</w:t>
                                </w:r>
                              </w:ins>
                            </w:p>
                            <w:p w14:paraId="12AA4866" w14:textId="33495C57" w:rsidR="000A556E" w:rsidRPr="003A3AFC" w:rsidRDefault="000A556E" w:rsidP="000A556E">
                              <w:pPr>
                                <w:rPr>
                                  <w:ins w:id="389" w:author="Willian" w:date="2016-11-04T21:00:00Z"/>
                                  <w:sz w:val="18"/>
                                  <w:szCs w:val="18"/>
                                </w:rPr>
                                <w:pPrChange w:id="390" w:author="Willian" w:date="2016-11-04T21:00:00Z">
                                  <w:pPr>
                                    <w:ind w:left="1134"/>
                                  </w:pPr>
                                </w:pPrChange>
                              </w:pPr>
                              <w:ins w:id="391" w:author="Willian" w:date="2016-11-04T21:00:00Z">
                                <w:r>
                                  <w:rPr>
                                    <w:rFonts w:ascii="Menlo" w:hAnsi="Menlo" w:cs="Menlo"/>
                                    <w:sz w:val="18"/>
                                    <w:szCs w:val="18"/>
                                  </w:rPr>
                                  <w:t xml:space="preserve">    </w:t>
                                </w:r>
                                <w:r w:rsidRPr="003A3AFC">
                                  <w:rPr>
                                    <w:rFonts w:ascii="Menlo" w:hAnsi="Menlo" w:cs="Menlo"/>
                                    <w:sz w:val="18"/>
                                    <w:szCs w:val="18"/>
                                  </w:rPr>
                                  <w:t>}</w:t>
                                </w:r>
                              </w:ins>
                            </w:p>
                            <w:p w14:paraId="3073900A" w14:textId="77777777" w:rsidR="000A556E" w:rsidRDefault="000A5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B7D9F" id="Caixa de Texto 45" o:spid="_x0000_s1029" type="#_x0000_t202" style="position:absolute;left:0;text-align:left;margin-left:40.15pt;margin-top:2.25pt;width:404.8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" filled="f" strokecolor="#7030a0">
                  <v:textbox>
                    <w:txbxContent>
                      <w:p w14:paraId="2A04D3B6" w14:textId="5D943063" w:rsidR="000A556E" w:rsidRPr="00294F6F" w:rsidRDefault="000A556E" w:rsidP="000A556E">
                        <w:pPr>
                          <w:rPr>
                            <w:ins w:id="392" w:author="Willian" w:date="2016-11-04T21:00:00Z"/>
                            <w:b/>
                          </w:rPr>
                          <w:pPrChange w:id="393" w:author="Willian" w:date="2016-11-04T21:00:00Z">
                            <w:pPr>
                              <w:ind w:left="709"/>
                            </w:pPr>
                          </w:pPrChange>
                        </w:pPr>
                        <w:ins w:id="394" w:author="Willian" w:date="2016-11-04T21:00:00Z">
                          <w:r>
                            <w:rPr>
                              <w:b/>
                            </w:rPr>
                            <w:t>Swift</w:t>
                          </w:r>
                          <w:r w:rsidRPr="00294F6F">
                            <w:rPr>
                              <w:b/>
                            </w:rPr>
                            <w:t>:</w:t>
                          </w:r>
                          <w:r>
                            <w:rPr>
                              <w:rStyle w:val="Refdecomentrio"/>
                            </w:rPr>
                            <w:annotationRef/>
                          </w:r>
                          <w:r>
                            <w:rPr>
                              <w:rStyle w:val="Refdecomentrio"/>
                            </w:rPr>
                            <w:annotationRef/>
                          </w:r>
                        </w:ins>
                      </w:p>
                      <w:p w14:paraId="163AACCF" w14:textId="29A82F9F" w:rsidR="000A556E" w:rsidRPr="00410FBF" w:rsidRDefault="000A556E" w:rsidP="000A556E">
                        <w:pPr>
                          <w:widowControl w:val="0"/>
                          <w:tabs>
                            <w:tab w:val="left" w:pos="543"/>
                          </w:tabs>
                          <w:autoSpaceDE w:val="0"/>
                          <w:autoSpaceDN w:val="0"/>
                          <w:adjustRightInd w:val="0"/>
                          <w:spacing w:after="0"/>
                          <w:jc w:val="left"/>
                          <w:rPr>
                            <w:ins w:id="395" w:author="Willian" w:date="2016-11-04T21:00:00Z"/>
                            <w:rFonts w:ascii="Menlo" w:hAnsi="Menlo" w:cs="Menlo"/>
                            <w:sz w:val="18"/>
                            <w:szCs w:val="18"/>
                            <w:lang w:val="en-US"/>
                          </w:rPr>
                          <w:pPrChange w:id="396" w:author="Willian" w:date="2016-11-04T21:00:00Z">
                            <w:pPr>
                              <w:widowControl w:val="0"/>
                              <w:tabs>
                                <w:tab w:val="left" w:pos="543"/>
                              </w:tabs>
                              <w:autoSpaceDE w:val="0"/>
                              <w:autoSpaceDN w:val="0"/>
                              <w:adjustRightInd w:val="0"/>
                              <w:spacing w:after="0"/>
                              <w:ind w:left="1134"/>
                              <w:jc w:val="left"/>
                            </w:pPr>
                          </w:pPrChange>
                        </w:pPr>
                        <w:ins w:id="397" w:author="Willian" w:date="2016-11-04T21:00:00Z">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proofErr w:type="spellStart"/>
                          <w:r w:rsidRPr="00410FBF">
                            <w:rPr>
                              <w:rFonts w:ascii="Menlo" w:hAnsi="Menlo" w:cs="Menlo"/>
                              <w:color w:val="AA0D91"/>
                              <w:sz w:val="18"/>
                              <w:szCs w:val="18"/>
                              <w:lang w:val="en-US"/>
                            </w:rPr>
                            <w:t>func</w:t>
                          </w:r>
                          <w:proofErr w:type="spellEnd"/>
                          <w:r w:rsidRPr="00410FBF">
                            <w:rPr>
                              <w:rFonts w:ascii="Menlo" w:hAnsi="Menlo" w:cs="Menlo"/>
                              <w:sz w:val="18"/>
                              <w:szCs w:val="18"/>
                              <w:lang w:val="en-US"/>
                            </w:rPr>
                            <w:t xml:space="preserve">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 xml:space="preserve">value: </w:t>
                          </w:r>
                          <w:proofErr w:type="spellStart"/>
                          <w:r w:rsidRPr="00410FBF">
                            <w:rPr>
                              <w:rFonts w:ascii="Menlo" w:hAnsi="Menlo" w:cs="Menlo"/>
                              <w:color w:val="5C2699"/>
                              <w:sz w:val="18"/>
                              <w:szCs w:val="18"/>
                              <w:lang w:val="en-US"/>
                            </w:rPr>
                            <w:t>Int</w:t>
                          </w:r>
                          <w:proofErr w:type="spellEnd"/>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ins>
                      </w:p>
                      <w:p w14:paraId="640443CF" w14:textId="67369044" w:rsidR="000A556E" w:rsidRPr="003A3AFC" w:rsidRDefault="000A556E" w:rsidP="000A556E">
                        <w:pPr>
                          <w:widowControl w:val="0"/>
                          <w:tabs>
                            <w:tab w:val="left" w:pos="543"/>
                          </w:tabs>
                          <w:autoSpaceDE w:val="0"/>
                          <w:autoSpaceDN w:val="0"/>
                          <w:adjustRightInd w:val="0"/>
                          <w:spacing w:after="0"/>
                          <w:jc w:val="left"/>
                          <w:rPr>
                            <w:ins w:id="398" w:author="Willian" w:date="2016-11-04T21:00:00Z"/>
                            <w:rFonts w:ascii="Menlo" w:hAnsi="Menlo" w:cs="Menlo"/>
                            <w:sz w:val="18"/>
                            <w:szCs w:val="18"/>
                          </w:rPr>
                          <w:pPrChange w:id="399" w:author="Willian" w:date="2016-11-04T21:00:00Z">
                            <w:pPr>
                              <w:widowControl w:val="0"/>
                              <w:tabs>
                                <w:tab w:val="left" w:pos="543"/>
                              </w:tabs>
                              <w:autoSpaceDE w:val="0"/>
                              <w:autoSpaceDN w:val="0"/>
                              <w:adjustRightInd w:val="0"/>
                              <w:spacing w:after="0"/>
                              <w:ind w:left="1134"/>
                              <w:jc w:val="left"/>
                            </w:pPr>
                          </w:pPrChange>
                        </w:pPr>
                        <w:ins w:id="400" w:author="Willian" w:date="2016-11-04T21:00:00Z">
                          <w:r>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w:t>
                          </w:r>
                          <w:proofErr w:type="spellStart"/>
                          <w:r w:rsidRPr="003A3AFC">
                            <w:rPr>
                              <w:rFonts w:ascii="Menlo" w:hAnsi="Menlo" w:cs="Menlo"/>
                              <w:sz w:val="18"/>
                              <w:szCs w:val="18"/>
                            </w:rPr>
                            <w:t>value</w:t>
                          </w:r>
                          <w:proofErr w:type="spellEnd"/>
                          <w:r w:rsidRPr="003A3AFC">
                            <w:rPr>
                              <w:rFonts w:ascii="Menlo" w:hAnsi="Menlo" w:cs="Menlo"/>
                              <w:sz w:val="18"/>
                              <w:szCs w:val="18"/>
                            </w:rPr>
                            <w:t>)</w:t>
                          </w:r>
                        </w:ins>
                      </w:p>
                      <w:p w14:paraId="12AA4866" w14:textId="33495C57" w:rsidR="000A556E" w:rsidRPr="003A3AFC" w:rsidRDefault="000A556E" w:rsidP="000A556E">
                        <w:pPr>
                          <w:rPr>
                            <w:ins w:id="401" w:author="Willian" w:date="2016-11-04T21:00:00Z"/>
                            <w:sz w:val="18"/>
                            <w:szCs w:val="18"/>
                          </w:rPr>
                          <w:pPrChange w:id="402" w:author="Willian" w:date="2016-11-04T21:00:00Z">
                            <w:pPr>
                              <w:ind w:left="1134"/>
                            </w:pPr>
                          </w:pPrChange>
                        </w:pPr>
                        <w:ins w:id="403" w:author="Willian" w:date="2016-11-04T21:00:00Z">
                          <w:r>
                            <w:rPr>
                              <w:rFonts w:ascii="Menlo" w:hAnsi="Menlo" w:cs="Menlo"/>
                              <w:sz w:val="18"/>
                              <w:szCs w:val="18"/>
                            </w:rPr>
                            <w:t xml:space="preserve">    </w:t>
                          </w:r>
                          <w:r w:rsidRPr="003A3AFC">
                            <w:rPr>
                              <w:rFonts w:ascii="Menlo" w:hAnsi="Menlo" w:cs="Menlo"/>
                              <w:sz w:val="18"/>
                              <w:szCs w:val="18"/>
                            </w:rPr>
                            <w:t>}</w:t>
                          </w:r>
                        </w:ins>
                      </w:p>
                      <w:p w14:paraId="3073900A" w14:textId="77777777" w:rsidR="000A556E" w:rsidRDefault="000A556E"/>
                    </w:txbxContent>
                  </v:textbox>
                  <w10:wrap type="square"/>
                </v:shape>
              </w:pict>
            </mc:Fallback>
          </mc:AlternateContent>
        </w:r>
      </w:ins>
    </w:p>
    <w:p w14:paraId="5FA610F7" w14:textId="77777777" w:rsidR="000A556E" w:rsidRPr="003A3AFC" w:rsidRDefault="000A556E" w:rsidP="003A3AFC">
      <w:pPr>
        <w:pStyle w:val="PargrafodaLista"/>
        <w:ind w:left="1134"/>
        <w:rPr>
          <w:rFonts w:ascii="Menlo" w:hAnsi="Menlo" w:cs="Menlo"/>
          <w:sz w:val="18"/>
          <w:szCs w:val="18"/>
        </w:rPr>
      </w:pPr>
    </w:p>
    <w:p w14:paraId="5806FE3F" w14:textId="330FB73C" w:rsidR="003A3AFC" w:rsidRPr="00294F6F" w:rsidDel="000A556E" w:rsidRDefault="003A3AFC" w:rsidP="003A3AFC">
      <w:pPr>
        <w:ind w:left="709"/>
        <w:rPr>
          <w:del w:id="404" w:author="Willian" w:date="2016-11-04T20:59:00Z"/>
          <w:b/>
        </w:rPr>
      </w:pPr>
      <w:commentRangeStart w:id="405"/>
      <w:commentRangeStart w:id="406"/>
      <w:del w:id="407" w:author="Willian" w:date="2016-11-04T20:59:00Z">
        <w:r w:rsidRPr="00294F6F" w:rsidDel="000A556E">
          <w:rPr>
            <w:b/>
          </w:rPr>
          <w:delText>Em Swift precisaria apenas:</w:delText>
        </w:r>
        <w:commentRangeEnd w:id="405"/>
        <w:r w:rsidR="00593E59" w:rsidDel="000A556E">
          <w:rPr>
            <w:rStyle w:val="Refdecomentrio"/>
          </w:rPr>
          <w:commentReference w:id="405"/>
        </w:r>
        <w:commentRangeEnd w:id="406"/>
        <w:r w:rsidR="00920C45" w:rsidDel="000A556E">
          <w:rPr>
            <w:rStyle w:val="Refdecomentrio"/>
          </w:rPr>
          <w:commentReference w:id="406"/>
        </w:r>
      </w:del>
    </w:p>
    <w:p w14:paraId="39CEC377" w14:textId="070FAA63" w:rsidR="003A3AFC" w:rsidRPr="00410FBF" w:rsidDel="000A556E" w:rsidRDefault="003A3AFC" w:rsidP="003A3AFC">
      <w:pPr>
        <w:widowControl w:val="0"/>
        <w:tabs>
          <w:tab w:val="left" w:pos="543"/>
        </w:tabs>
        <w:autoSpaceDE w:val="0"/>
        <w:autoSpaceDN w:val="0"/>
        <w:adjustRightInd w:val="0"/>
        <w:spacing w:after="0"/>
        <w:ind w:left="1134"/>
        <w:jc w:val="left"/>
        <w:rPr>
          <w:del w:id="408" w:author="Willian" w:date="2016-11-04T20:59:00Z"/>
          <w:rFonts w:ascii="Menlo" w:hAnsi="Menlo" w:cs="Menlo"/>
          <w:sz w:val="18"/>
          <w:szCs w:val="18"/>
          <w:lang w:val="en-US"/>
        </w:rPr>
      </w:pPr>
      <w:del w:id="409" w:author="Willian" w:date="2016-11-04T20:59:00Z">
        <w:r w:rsidRPr="00410FBF" w:rsidDel="000A556E">
          <w:rPr>
            <w:rFonts w:ascii="Menlo" w:hAnsi="Menlo" w:cs="Menlo"/>
            <w:color w:val="AA0D91"/>
            <w:sz w:val="18"/>
            <w:szCs w:val="18"/>
            <w:lang w:val="en-US"/>
          </w:rPr>
          <w:delText>public</w:delText>
        </w:r>
        <w:r w:rsidRPr="00410FBF" w:rsidDel="000A556E">
          <w:rPr>
            <w:rFonts w:ascii="Menlo" w:hAnsi="Menlo" w:cs="Menlo"/>
            <w:sz w:val="18"/>
            <w:szCs w:val="18"/>
            <w:lang w:val="en-US"/>
          </w:rPr>
          <w:delText xml:space="preserve"> </w:delText>
        </w:r>
        <w:r w:rsidRPr="00410FBF" w:rsidDel="000A556E">
          <w:rPr>
            <w:rFonts w:ascii="Menlo" w:hAnsi="Menlo" w:cs="Menlo"/>
            <w:color w:val="AA0D91"/>
            <w:sz w:val="18"/>
            <w:szCs w:val="18"/>
            <w:lang w:val="en-US"/>
          </w:rPr>
          <w:delText>func</w:delText>
        </w:r>
        <w:r w:rsidRPr="00410FBF" w:rsidDel="000A556E">
          <w:rPr>
            <w:rFonts w:ascii="Menlo" w:hAnsi="Menlo" w:cs="Menlo"/>
            <w:sz w:val="18"/>
            <w:szCs w:val="18"/>
            <w:lang w:val="en-US"/>
          </w:rPr>
          <w:delText xml:space="preserve"> stringFromInt(value: </w:delText>
        </w:r>
        <w:r w:rsidRPr="00410FBF" w:rsidDel="000A556E">
          <w:rPr>
            <w:rFonts w:ascii="Menlo" w:hAnsi="Menlo" w:cs="Menlo"/>
            <w:color w:val="5C2699"/>
            <w:sz w:val="18"/>
            <w:szCs w:val="18"/>
            <w:lang w:val="en-US"/>
          </w:rPr>
          <w:delText>Int</w:delText>
        </w:r>
        <w:r w:rsidRPr="00410FBF" w:rsidDel="000A556E">
          <w:rPr>
            <w:rFonts w:ascii="Menlo" w:hAnsi="Menlo" w:cs="Menlo"/>
            <w:sz w:val="18"/>
            <w:szCs w:val="18"/>
            <w:lang w:val="en-US"/>
          </w:rPr>
          <w:delText xml:space="preserve">) -&gt; </w:delText>
        </w:r>
        <w:r w:rsidRPr="00410FBF" w:rsidDel="000A556E">
          <w:rPr>
            <w:rFonts w:ascii="Menlo" w:hAnsi="Menlo" w:cs="Menlo"/>
            <w:color w:val="5C2699"/>
            <w:sz w:val="18"/>
            <w:szCs w:val="18"/>
            <w:lang w:val="en-US"/>
          </w:rPr>
          <w:delText>String</w:delText>
        </w:r>
        <w:r w:rsidRPr="00410FBF" w:rsidDel="000A556E">
          <w:rPr>
            <w:rFonts w:ascii="Menlo" w:hAnsi="Menlo" w:cs="Menlo"/>
            <w:sz w:val="18"/>
            <w:szCs w:val="18"/>
            <w:lang w:val="en-US"/>
          </w:rPr>
          <w:delText xml:space="preserve"> {</w:delText>
        </w:r>
      </w:del>
    </w:p>
    <w:p w14:paraId="4C2D7399" w14:textId="45155E37" w:rsidR="003A3AFC" w:rsidRPr="003A3AFC" w:rsidDel="000A556E" w:rsidRDefault="003A3AFC" w:rsidP="003A3AFC">
      <w:pPr>
        <w:widowControl w:val="0"/>
        <w:tabs>
          <w:tab w:val="left" w:pos="543"/>
        </w:tabs>
        <w:autoSpaceDE w:val="0"/>
        <w:autoSpaceDN w:val="0"/>
        <w:adjustRightInd w:val="0"/>
        <w:spacing w:after="0"/>
        <w:ind w:left="1134"/>
        <w:jc w:val="left"/>
        <w:rPr>
          <w:del w:id="410" w:author="Willian" w:date="2016-11-04T20:59:00Z"/>
          <w:rFonts w:ascii="Menlo" w:hAnsi="Menlo" w:cs="Menlo"/>
          <w:sz w:val="18"/>
          <w:szCs w:val="18"/>
        </w:rPr>
      </w:pPr>
      <w:del w:id="411" w:author="Willian" w:date="2016-11-04T20:59:00Z">
        <w:r w:rsidRPr="00410FBF" w:rsidDel="000A556E">
          <w:rPr>
            <w:rFonts w:ascii="Menlo" w:hAnsi="Menlo" w:cs="Menlo"/>
            <w:sz w:val="18"/>
            <w:szCs w:val="18"/>
            <w:lang w:val="en-US"/>
          </w:rPr>
          <w:delText xml:space="preserve">    </w:delText>
        </w:r>
        <w:r w:rsidRPr="003A3AFC" w:rsidDel="000A556E">
          <w:rPr>
            <w:rFonts w:ascii="Menlo" w:hAnsi="Menlo" w:cs="Menlo"/>
            <w:color w:val="AA0D91"/>
            <w:sz w:val="18"/>
            <w:szCs w:val="18"/>
          </w:rPr>
          <w:delText>return</w:delText>
        </w:r>
        <w:r w:rsidRPr="003A3AFC" w:rsidDel="000A556E">
          <w:rPr>
            <w:rFonts w:ascii="Menlo" w:hAnsi="Menlo" w:cs="Menlo"/>
            <w:sz w:val="18"/>
            <w:szCs w:val="18"/>
          </w:rPr>
          <w:delText xml:space="preserve"> </w:delText>
        </w:r>
        <w:r w:rsidRPr="003A3AFC" w:rsidDel="000A556E">
          <w:rPr>
            <w:rFonts w:ascii="Menlo" w:hAnsi="Menlo" w:cs="Menlo"/>
            <w:color w:val="5C2699"/>
            <w:sz w:val="18"/>
            <w:szCs w:val="18"/>
          </w:rPr>
          <w:delText>String</w:delText>
        </w:r>
        <w:r w:rsidRPr="003A3AFC" w:rsidDel="000A556E">
          <w:rPr>
            <w:rFonts w:ascii="Menlo" w:hAnsi="Menlo" w:cs="Menlo"/>
            <w:sz w:val="18"/>
            <w:szCs w:val="18"/>
          </w:rPr>
          <w:delText>(value)</w:delText>
        </w:r>
      </w:del>
    </w:p>
    <w:p w14:paraId="095DEB76" w14:textId="3A412964" w:rsidR="003A3AFC" w:rsidRPr="003A3AFC" w:rsidDel="000A556E" w:rsidRDefault="003A3AFC" w:rsidP="003A3AFC">
      <w:pPr>
        <w:ind w:left="1134"/>
        <w:rPr>
          <w:del w:id="412" w:author="Willian" w:date="2016-11-04T20:59:00Z"/>
          <w:sz w:val="18"/>
          <w:szCs w:val="18"/>
        </w:rPr>
      </w:pPr>
      <w:del w:id="413" w:author="Willian" w:date="2016-11-04T20:59:00Z">
        <w:r w:rsidRPr="003A3AFC" w:rsidDel="000A556E">
          <w:rPr>
            <w:rFonts w:ascii="Menlo" w:hAnsi="Menlo" w:cs="Menlo"/>
            <w:sz w:val="18"/>
            <w:szCs w:val="18"/>
          </w:rPr>
          <w:delText>}</w:delText>
        </w:r>
      </w:del>
    </w:p>
    <w:p w14:paraId="074C0403" w14:textId="77777777" w:rsidR="000A556E" w:rsidRDefault="000A556E" w:rsidP="000A556E">
      <w:pPr>
        <w:rPr>
          <w:ins w:id="414" w:author="Willian" w:date="2016-11-04T21:02:00Z"/>
          <w:b/>
        </w:rPr>
        <w:pPrChange w:id="415" w:author="Willian" w:date="2016-11-04T21:02:00Z">
          <w:pPr>
            <w:pStyle w:val="PargrafodaLista"/>
            <w:numPr>
              <w:numId w:val="6"/>
            </w:numPr>
            <w:ind w:hanging="360"/>
          </w:pPr>
        </w:pPrChange>
      </w:pPr>
    </w:p>
    <w:p w14:paraId="0A42AE33" w14:textId="77777777" w:rsidR="000A556E" w:rsidRDefault="000A556E" w:rsidP="000A556E">
      <w:pPr>
        <w:rPr>
          <w:ins w:id="416" w:author="Willian" w:date="2016-11-04T21:02:00Z"/>
          <w:b/>
        </w:rPr>
        <w:pPrChange w:id="417" w:author="Willian" w:date="2016-11-04T21:02:00Z">
          <w:pPr>
            <w:pStyle w:val="PargrafodaLista"/>
            <w:numPr>
              <w:numId w:val="6"/>
            </w:numPr>
            <w:ind w:hanging="360"/>
          </w:pPr>
        </w:pPrChange>
      </w:pPr>
    </w:p>
    <w:p w14:paraId="137C5514" w14:textId="77777777" w:rsidR="000A556E" w:rsidRDefault="000A556E" w:rsidP="000A556E">
      <w:pPr>
        <w:rPr>
          <w:ins w:id="418" w:author="Willian" w:date="2016-11-04T21:02:00Z"/>
          <w:b/>
        </w:rPr>
        <w:pPrChange w:id="419" w:author="Willian" w:date="2016-11-04T21:02:00Z">
          <w:pPr>
            <w:pStyle w:val="PargrafodaLista"/>
            <w:numPr>
              <w:numId w:val="6"/>
            </w:numPr>
            <w:ind w:hanging="360"/>
          </w:pPr>
        </w:pPrChange>
      </w:pPr>
    </w:p>
    <w:p w14:paraId="7D76C909" w14:textId="23D89D8F" w:rsidR="003A3AFC" w:rsidRPr="000A556E" w:rsidRDefault="000A556E" w:rsidP="000A556E">
      <w:pPr>
        <w:pStyle w:val="PargrafodaLista"/>
        <w:numPr>
          <w:ilvl w:val="0"/>
          <w:numId w:val="6"/>
        </w:numPr>
        <w:rPr>
          <w:b/>
          <w:rPrChange w:id="420" w:author="Willian" w:date="2016-11-04T21:02:00Z">
            <w:rPr/>
          </w:rPrChange>
        </w:rPr>
      </w:pPr>
      <w:ins w:id="421" w:author="Willian" w:date="2016-11-04T21:02:00Z">
        <w:r w:rsidRPr="000A556E">
          <w:rPr>
            <w:b/>
            <w:rPrChange w:id="422" w:author="Willian" w:date="2016-11-04T21:02:00Z">
              <w:rPr/>
            </w:rPrChange>
          </w:rPr>
          <w:t>D</w:t>
        </w:r>
      </w:ins>
      <w:del w:id="423" w:author="Willian" w:date="2016-11-04T21:01:00Z">
        <w:r w:rsidR="003A3AFC" w:rsidRPr="000A556E" w:rsidDel="000A556E">
          <w:rPr>
            <w:b/>
            <w:rPrChange w:id="424" w:author="Willian" w:date="2016-11-04T21:02:00Z">
              <w:rPr/>
            </w:rPrChange>
          </w:rPr>
          <w:delText>D</w:delText>
        </w:r>
      </w:del>
      <w:r w:rsidR="003A3AFC" w:rsidRPr="000A556E">
        <w:rPr>
          <w:b/>
          <w:rPrChange w:id="425" w:author="Willian" w:date="2016-11-04T21:02:00Z">
            <w:rPr/>
          </w:rPrChange>
        </w:rPr>
        <w:t>efinindo um atributo</w:t>
      </w:r>
    </w:p>
    <w:p w14:paraId="4853C757" w14:textId="3BFB5600" w:rsidR="00D85B1B" w:rsidRDefault="007F6832" w:rsidP="00D85B1B">
      <w:pPr>
        <w:ind w:left="709"/>
        <w:rPr>
          <w:ins w:id="426" w:author="Willian" w:date="2016-11-04T21:09:00Z"/>
        </w:rPr>
      </w:pPr>
      <w:r>
        <w:t xml:space="preserve">Para definir um atributo do tipo String em Java </w:t>
      </w:r>
      <w:ins w:id="427" w:author="Willian" w:date="2016-11-04T21:11:00Z">
        <w:r w:rsidR="00D85B1B">
          <w:t xml:space="preserve">e Swift, respectivamente, </w:t>
        </w:r>
      </w:ins>
      <w:r>
        <w:t>precisaríamos de:</w:t>
      </w:r>
    </w:p>
    <w:p w14:paraId="6178E135" w14:textId="3BA641FD" w:rsidR="00D85B1B" w:rsidRDefault="00D85B1B" w:rsidP="007F6832">
      <w:pPr>
        <w:ind w:left="709"/>
        <w:rPr>
          <w:ins w:id="428" w:author="Willian" w:date="2016-11-04T21:09:00Z"/>
        </w:rPr>
      </w:pPr>
      <w:ins w:id="429" w:author="Willian" w:date="2016-11-04T21:09:00Z">
        <w:r>
          <w:rPr>
            <w:rFonts w:ascii="Menlo" w:hAnsi="Menlo" w:cs="Menlo"/>
            <w:noProof/>
            <w:sz w:val="18"/>
            <w:szCs w:val="18"/>
          </w:rPr>
          <mc:AlternateContent>
            <mc:Choice Requires="wps">
              <w:drawing>
                <wp:anchor distT="0" distB="0" distL="114300" distR="114300" simplePos="0" relativeHeight="251666432" behindDoc="0" locked="0" layoutInCell="1" allowOverlap="1" wp14:anchorId="743E5834" wp14:editId="5892A528">
                  <wp:simplePos x="0" y="0"/>
                  <wp:positionH relativeFrom="column">
                    <wp:posOffset>509905</wp:posOffset>
                  </wp:positionH>
                  <wp:positionV relativeFrom="paragraph">
                    <wp:posOffset>302260</wp:posOffset>
                  </wp:positionV>
                  <wp:extent cx="5141595" cy="1262380"/>
                  <wp:effectExtent l="0" t="0" r="14605" b="3302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141595" cy="126238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3018AC1D" w14:textId="77777777" w:rsidR="00D85B1B" w:rsidRPr="00294F6F" w:rsidRDefault="00D85B1B" w:rsidP="00D85B1B">
                              <w:pPr>
                                <w:ind w:left="709" w:hanging="709"/>
                                <w:rPr>
                                  <w:ins w:id="430" w:author="Willian" w:date="2016-11-04T21:00:00Z"/>
                                  <w:b/>
                                </w:rPr>
                                <w:pPrChange w:id="431" w:author="Willian" w:date="2016-11-04T21:03:00Z">
                                  <w:pPr>
                                    <w:ind w:left="709"/>
                                  </w:pPr>
                                </w:pPrChange>
                              </w:pPr>
                              <w:ins w:id="432" w:author="Willian" w:date="2016-11-04T21:03:00Z">
                                <w:r>
                                  <w:rPr>
                                    <w:b/>
                                  </w:rPr>
                                  <w:t>Java</w:t>
                                </w:r>
                              </w:ins>
                              <w:ins w:id="433" w:author="Willian" w:date="2016-11-04T21:00:00Z">
                                <w:r w:rsidRPr="00294F6F">
                                  <w:rPr>
                                    <w:b/>
                                  </w:rPr>
                                  <w:t>:</w:t>
                                </w:r>
                                <w:r>
                                  <w:rPr>
                                    <w:rStyle w:val="Refdecomentrio"/>
                                  </w:rPr>
                                  <w:annotationRef/>
                                </w:r>
                                <w:r>
                                  <w:rPr>
                                    <w:rStyle w:val="Refdecomentrio"/>
                                  </w:rPr>
                                  <w:annotationRef/>
                                </w:r>
                              </w:ins>
                            </w:p>
                            <w:p w14:paraId="11D0102A" w14:textId="77777777" w:rsidR="00D85B1B" w:rsidRPr="00410FBF" w:rsidRDefault="00D85B1B" w:rsidP="00D85B1B">
                              <w:pPr>
                                <w:widowControl w:val="0"/>
                                <w:tabs>
                                  <w:tab w:val="left" w:pos="543"/>
                                </w:tabs>
                                <w:autoSpaceDE w:val="0"/>
                                <w:autoSpaceDN w:val="0"/>
                                <w:adjustRightInd w:val="0"/>
                                <w:spacing w:after="0"/>
                                <w:ind w:left="284"/>
                                <w:jc w:val="left"/>
                                <w:rPr>
                                  <w:ins w:id="434" w:author="Willian" w:date="2016-11-04T21:10:00Z"/>
                                  <w:rFonts w:ascii="Menlo" w:hAnsi="Menlo" w:cs="Menlo"/>
                                  <w:sz w:val="18"/>
                                  <w:szCs w:val="18"/>
                                  <w:lang w:val="en-US"/>
                                </w:rPr>
                                <w:pPrChange w:id="435" w:author="Willian" w:date="2016-11-04T21:10:00Z">
                                  <w:pPr>
                                    <w:widowControl w:val="0"/>
                                    <w:tabs>
                                      <w:tab w:val="left" w:pos="543"/>
                                    </w:tabs>
                                    <w:autoSpaceDE w:val="0"/>
                                    <w:autoSpaceDN w:val="0"/>
                                    <w:adjustRightInd w:val="0"/>
                                    <w:spacing w:after="0"/>
                                    <w:ind w:left="1134"/>
                                    <w:jc w:val="left"/>
                                  </w:pPr>
                                </w:pPrChange>
                              </w:pPr>
                              <w:ins w:id="436" w:author="Willian" w:date="2016-11-04T21:10: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ins>
                            </w:p>
                            <w:p w14:paraId="7608C638" w14:textId="77777777" w:rsidR="00D85B1B" w:rsidRPr="00410FBF" w:rsidRDefault="00D85B1B" w:rsidP="00D85B1B">
                              <w:pPr>
                                <w:widowControl w:val="0"/>
                                <w:tabs>
                                  <w:tab w:val="left" w:pos="543"/>
                                </w:tabs>
                                <w:autoSpaceDE w:val="0"/>
                                <w:autoSpaceDN w:val="0"/>
                                <w:adjustRightInd w:val="0"/>
                                <w:spacing w:after="0"/>
                                <w:ind w:left="284"/>
                                <w:jc w:val="left"/>
                                <w:rPr>
                                  <w:ins w:id="437" w:author="Willian" w:date="2016-11-04T21:10:00Z"/>
                                  <w:rFonts w:ascii="Menlo" w:hAnsi="Menlo" w:cs="Menlo"/>
                                  <w:sz w:val="18"/>
                                  <w:szCs w:val="18"/>
                                  <w:lang w:val="en-US"/>
                                </w:rPr>
                                <w:pPrChange w:id="438" w:author="Willian" w:date="2016-11-04T21:10:00Z">
                                  <w:pPr>
                                    <w:widowControl w:val="0"/>
                                    <w:tabs>
                                      <w:tab w:val="left" w:pos="543"/>
                                    </w:tabs>
                                    <w:autoSpaceDE w:val="0"/>
                                    <w:autoSpaceDN w:val="0"/>
                                    <w:adjustRightInd w:val="0"/>
                                    <w:spacing w:after="0"/>
                                    <w:ind w:left="1134"/>
                                    <w:jc w:val="left"/>
                                  </w:pPr>
                                </w:pPrChange>
                              </w:pPr>
                              <w:ins w:id="439" w:author="Willian" w:date="2016-11-04T21:10:00Z">
                                <w:r w:rsidRPr="00410FBF">
                                  <w:rPr>
                                    <w:rFonts w:ascii="Menlo" w:hAnsi="Menlo" w:cs="Menlo"/>
                                    <w:sz w:val="18"/>
                                    <w:szCs w:val="18"/>
                                    <w:lang w:val="en-US"/>
                                  </w:rPr>
                                  <w:t xml:space="preserve">    </w:t>
                                </w:r>
                              </w:ins>
                            </w:p>
                            <w:p w14:paraId="49A9450A" w14:textId="77777777" w:rsidR="00D85B1B" w:rsidRPr="00410FBF" w:rsidRDefault="00D85B1B" w:rsidP="00D85B1B">
                              <w:pPr>
                                <w:widowControl w:val="0"/>
                                <w:tabs>
                                  <w:tab w:val="left" w:pos="543"/>
                                </w:tabs>
                                <w:autoSpaceDE w:val="0"/>
                                <w:autoSpaceDN w:val="0"/>
                                <w:adjustRightInd w:val="0"/>
                                <w:spacing w:after="0"/>
                                <w:ind w:left="284"/>
                                <w:jc w:val="left"/>
                                <w:rPr>
                                  <w:ins w:id="440" w:author="Willian" w:date="2016-11-04T21:10:00Z"/>
                                  <w:rFonts w:ascii="Menlo" w:hAnsi="Menlo" w:cs="Menlo"/>
                                  <w:sz w:val="18"/>
                                  <w:szCs w:val="18"/>
                                  <w:lang w:val="en-US"/>
                                </w:rPr>
                                <w:pPrChange w:id="441" w:author="Willian" w:date="2016-11-04T21:10:00Z">
                                  <w:pPr>
                                    <w:widowControl w:val="0"/>
                                    <w:tabs>
                                      <w:tab w:val="left" w:pos="543"/>
                                    </w:tabs>
                                    <w:autoSpaceDE w:val="0"/>
                                    <w:autoSpaceDN w:val="0"/>
                                    <w:adjustRightInd w:val="0"/>
                                    <w:spacing w:after="0"/>
                                    <w:ind w:left="1134"/>
                                    <w:jc w:val="left"/>
                                  </w:pPr>
                                </w:pPrChange>
                              </w:pPr>
                              <w:ins w:id="442" w:author="Willian" w:date="2016-11-04T21:10:00Z">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w:t>
                                </w:r>
                                <w:proofErr w:type="spellStart"/>
                                <w:r w:rsidRPr="00410FBF">
                                  <w:rPr>
                                    <w:rFonts w:ascii="Menlo" w:hAnsi="Menlo" w:cs="Menlo"/>
                                    <w:color w:val="C41A16"/>
                                    <w:sz w:val="18"/>
                                    <w:szCs w:val="18"/>
                                    <w:lang w:val="en-US"/>
                                  </w:rPr>
                                  <w:t>Vermelho</w:t>
                                </w:r>
                                <w:proofErr w:type="spellEnd"/>
                                <w:r w:rsidRPr="00410FBF">
                                  <w:rPr>
                                    <w:rFonts w:ascii="Menlo" w:hAnsi="Menlo" w:cs="Menlo"/>
                                    <w:color w:val="C41A16"/>
                                    <w:sz w:val="18"/>
                                    <w:szCs w:val="18"/>
                                    <w:lang w:val="en-US"/>
                                  </w:rPr>
                                  <w:t>"</w:t>
                                </w:r>
                                <w:r w:rsidRPr="00410FBF">
                                  <w:rPr>
                                    <w:rFonts w:ascii="Menlo" w:hAnsi="Menlo" w:cs="Menlo"/>
                                    <w:sz w:val="18"/>
                                    <w:szCs w:val="18"/>
                                    <w:lang w:val="en-US"/>
                                  </w:rPr>
                                  <w:t>;</w:t>
                                </w:r>
                              </w:ins>
                            </w:p>
                            <w:p w14:paraId="7DCA75DC" w14:textId="77777777" w:rsidR="00D85B1B" w:rsidRDefault="00D85B1B" w:rsidP="00D85B1B">
                              <w:pPr>
                                <w:ind w:left="284"/>
                                <w:rPr>
                                  <w:ins w:id="443" w:author="Willian" w:date="2016-11-04T21:10:00Z"/>
                                  <w:rFonts w:ascii="Menlo" w:hAnsi="Menlo" w:cs="Menlo"/>
                                  <w:sz w:val="18"/>
                                  <w:szCs w:val="18"/>
                                </w:rPr>
                                <w:pPrChange w:id="444" w:author="Willian" w:date="2016-11-04T21:10:00Z">
                                  <w:pPr>
                                    <w:ind w:left="1134"/>
                                  </w:pPr>
                                </w:pPrChange>
                              </w:pPr>
                              <w:ins w:id="445" w:author="Willian" w:date="2016-11-04T21:10:00Z">
                                <w:r w:rsidRPr="007F6832">
                                  <w:rPr>
                                    <w:rFonts w:ascii="Menlo" w:hAnsi="Menlo" w:cs="Menlo"/>
                                    <w:sz w:val="18"/>
                                    <w:szCs w:val="18"/>
                                  </w:rPr>
                                  <w:t>}</w:t>
                                </w:r>
                              </w:ins>
                            </w:p>
                            <w:p w14:paraId="004EE5F8" w14:textId="77777777" w:rsidR="00D85B1B" w:rsidRDefault="00D85B1B" w:rsidP="00D85B1B">
                              <w:pPr>
                                <w:ind w:left="709" w:hanging="709"/>
                                <w:pPrChange w:id="446" w:author="Willian" w:date="2016-11-04T21:03: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5834" id="Caixa de Texto 49" o:spid="_x0000_s1030" type="#_x0000_t202" style="position:absolute;left:0;text-align:left;margin-left:40.15pt;margin-top:23.8pt;width:404.85pt;height:9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" filled="f" strokecolor="#7030a0">
                  <v:textbox>
                    <w:txbxContent>
                      <w:p w14:paraId="3018AC1D" w14:textId="77777777" w:rsidR="00D85B1B" w:rsidRPr="00294F6F" w:rsidRDefault="00D85B1B" w:rsidP="00D85B1B">
                        <w:pPr>
                          <w:ind w:left="709" w:hanging="709"/>
                          <w:rPr>
                            <w:ins w:id="447" w:author="Willian" w:date="2016-11-04T21:00:00Z"/>
                            <w:b/>
                          </w:rPr>
                          <w:pPrChange w:id="448" w:author="Willian" w:date="2016-11-04T21:03:00Z">
                            <w:pPr>
                              <w:ind w:left="709"/>
                            </w:pPr>
                          </w:pPrChange>
                        </w:pPr>
                        <w:ins w:id="449" w:author="Willian" w:date="2016-11-04T21:03:00Z">
                          <w:r>
                            <w:rPr>
                              <w:b/>
                            </w:rPr>
                            <w:t>Java</w:t>
                          </w:r>
                        </w:ins>
                        <w:ins w:id="450" w:author="Willian" w:date="2016-11-04T21:00:00Z">
                          <w:r w:rsidRPr="00294F6F">
                            <w:rPr>
                              <w:b/>
                            </w:rPr>
                            <w:t>:</w:t>
                          </w:r>
                          <w:r>
                            <w:rPr>
                              <w:rStyle w:val="Refdecomentrio"/>
                            </w:rPr>
                            <w:annotationRef/>
                          </w:r>
                          <w:r>
                            <w:rPr>
                              <w:rStyle w:val="Refdecomentrio"/>
                            </w:rPr>
                            <w:annotationRef/>
                          </w:r>
                        </w:ins>
                      </w:p>
                      <w:p w14:paraId="11D0102A" w14:textId="77777777" w:rsidR="00D85B1B" w:rsidRPr="00410FBF" w:rsidRDefault="00D85B1B" w:rsidP="00D85B1B">
                        <w:pPr>
                          <w:widowControl w:val="0"/>
                          <w:tabs>
                            <w:tab w:val="left" w:pos="543"/>
                          </w:tabs>
                          <w:autoSpaceDE w:val="0"/>
                          <w:autoSpaceDN w:val="0"/>
                          <w:adjustRightInd w:val="0"/>
                          <w:spacing w:after="0"/>
                          <w:ind w:left="284"/>
                          <w:jc w:val="left"/>
                          <w:rPr>
                            <w:ins w:id="451" w:author="Willian" w:date="2016-11-04T21:10:00Z"/>
                            <w:rFonts w:ascii="Menlo" w:hAnsi="Menlo" w:cs="Menlo"/>
                            <w:sz w:val="18"/>
                            <w:szCs w:val="18"/>
                            <w:lang w:val="en-US"/>
                          </w:rPr>
                          <w:pPrChange w:id="452" w:author="Willian" w:date="2016-11-04T21:10:00Z">
                            <w:pPr>
                              <w:widowControl w:val="0"/>
                              <w:tabs>
                                <w:tab w:val="left" w:pos="543"/>
                              </w:tabs>
                              <w:autoSpaceDE w:val="0"/>
                              <w:autoSpaceDN w:val="0"/>
                              <w:adjustRightInd w:val="0"/>
                              <w:spacing w:after="0"/>
                              <w:ind w:left="1134"/>
                              <w:jc w:val="left"/>
                            </w:pPr>
                          </w:pPrChange>
                        </w:pPr>
                        <w:ins w:id="453" w:author="Willian" w:date="2016-11-04T21:10:00Z">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ins>
                      </w:p>
                      <w:p w14:paraId="7608C638" w14:textId="77777777" w:rsidR="00D85B1B" w:rsidRPr="00410FBF" w:rsidRDefault="00D85B1B" w:rsidP="00D85B1B">
                        <w:pPr>
                          <w:widowControl w:val="0"/>
                          <w:tabs>
                            <w:tab w:val="left" w:pos="543"/>
                          </w:tabs>
                          <w:autoSpaceDE w:val="0"/>
                          <w:autoSpaceDN w:val="0"/>
                          <w:adjustRightInd w:val="0"/>
                          <w:spacing w:after="0"/>
                          <w:ind w:left="284"/>
                          <w:jc w:val="left"/>
                          <w:rPr>
                            <w:ins w:id="454" w:author="Willian" w:date="2016-11-04T21:10:00Z"/>
                            <w:rFonts w:ascii="Menlo" w:hAnsi="Menlo" w:cs="Menlo"/>
                            <w:sz w:val="18"/>
                            <w:szCs w:val="18"/>
                            <w:lang w:val="en-US"/>
                          </w:rPr>
                          <w:pPrChange w:id="455" w:author="Willian" w:date="2016-11-04T21:10:00Z">
                            <w:pPr>
                              <w:widowControl w:val="0"/>
                              <w:tabs>
                                <w:tab w:val="left" w:pos="543"/>
                              </w:tabs>
                              <w:autoSpaceDE w:val="0"/>
                              <w:autoSpaceDN w:val="0"/>
                              <w:adjustRightInd w:val="0"/>
                              <w:spacing w:after="0"/>
                              <w:ind w:left="1134"/>
                              <w:jc w:val="left"/>
                            </w:pPr>
                          </w:pPrChange>
                        </w:pPr>
                        <w:ins w:id="456" w:author="Willian" w:date="2016-11-04T21:10:00Z">
                          <w:r w:rsidRPr="00410FBF">
                            <w:rPr>
                              <w:rFonts w:ascii="Menlo" w:hAnsi="Menlo" w:cs="Menlo"/>
                              <w:sz w:val="18"/>
                              <w:szCs w:val="18"/>
                              <w:lang w:val="en-US"/>
                            </w:rPr>
                            <w:t xml:space="preserve">    </w:t>
                          </w:r>
                        </w:ins>
                      </w:p>
                      <w:p w14:paraId="49A9450A" w14:textId="77777777" w:rsidR="00D85B1B" w:rsidRPr="00410FBF" w:rsidRDefault="00D85B1B" w:rsidP="00D85B1B">
                        <w:pPr>
                          <w:widowControl w:val="0"/>
                          <w:tabs>
                            <w:tab w:val="left" w:pos="543"/>
                          </w:tabs>
                          <w:autoSpaceDE w:val="0"/>
                          <w:autoSpaceDN w:val="0"/>
                          <w:adjustRightInd w:val="0"/>
                          <w:spacing w:after="0"/>
                          <w:ind w:left="284"/>
                          <w:jc w:val="left"/>
                          <w:rPr>
                            <w:ins w:id="457" w:author="Willian" w:date="2016-11-04T21:10:00Z"/>
                            <w:rFonts w:ascii="Menlo" w:hAnsi="Menlo" w:cs="Menlo"/>
                            <w:sz w:val="18"/>
                            <w:szCs w:val="18"/>
                            <w:lang w:val="en-US"/>
                          </w:rPr>
                          <w:pPrChange w:id="458" w:author="Willian" w:date="2016-11-04T21:10:00Z">
                            <w:pPr>
                              <w:widowControl w:val="0"/>
                              <w:tabs>
                                <w:tab w:val="left" w:pos="543"/>
                              </w:tabs>
                              <w:autoSpaceDE w:val="0"/>
                              <w:autoSpaceDN w:val="0"/>
                              <w:adjustRightInd w:val="0"/>
                              <w:spacing w:after="0"/>
                              <w:ind w:left="1134"/>
                              <w:jc w:val="left"/>
                            </w:pPr>
                          </w:pPrChange>
                        </w:pPr>
                        <w:ins w:id="459" w:author="Willian" w:date="2016-11-04T21:10:00Z">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w:t>
                          </w:r>
                          <w:proofErr w:type="spellStart"/>
                          <w:r w:rsidRPr="00410FBF">
                            <w:rPr>
                              <w:rFonts w:ascii="Menlo" w:hAnsi="Menlo" w:cs="Menlo"/>
                              <w:color w:val="C41A16"/>
                              <w:sz w:val="18"/>
                              <w:szCs w:val="18"/>
                              <w:lang w:val="en-US"/>
                            </w:rPr>
                            <w:t>Vermelho</w:t>
                          </w:r>
                          <w:proofErr w:type="spellEnd"/>
                          <w:r w:rsidRPr="00410FBF">
                            <w:rPr>
                              <w:rFonts w:ascii="Menlo" w:hAnsi="Menlo" w:cs="Menlo"/>
                              <w:color w:val="C41A16"/>
                              <w:sz w:val="18"/>
                              <w:szCs w:val="18"/>
                              <w:lang w:val="en-US"/>
                            </w:rPr>
                            <w:t>"</w:t>
                          </w:r>
                          <w:r w:rsidRPr="00410FBF">
                            <w:rPr>
                              <w:rFonts w:ascii="Menlo" w:hAnsi="Menlo" w:cs="Menlo"/>
                              <w:sz w:val="18"/>
                              <w:szCs w:val="18"/>
                              <w:lang w:val="en-US"/>
                            </w:rPr>
                            <w:t>;</w:t>
                          </w:r>
                        </w:ins>
                      </w:p>
                      <w:p w14:paraId="7DCA75DC" w14:textId="77777777" w:rsidR="00D85B1B" w:rsidRDefault="00D85B1B" w:rsidP="00D85B1B">
                        <w:pPr>
                          <w:ind w:left="284"/>
                          <w:rPr>
                            <w:ins w:id="460" w:author="Willian" w:date="2016-11-04T21:10:00Z"/>
                            <w:rFonts w:ascii="Menlo" w:hAnsi="Menlo" w:cs="Menlo"/>
                            <w:sz w:val="18"/>
                            <w:szCs w:val="18"/>
                          </w:rPr>
                          <w:pPrChange w:id="461" w:author="Willian" w:date="2016-11-04T21:10:00Z">
                            <w:pPr>
                              <w:ind w:left="1134"/>
                            </w:pPr>
                          </w:pPrChange>
                        </w:pPr>
                        <w:ins w:id="462" w:author="Willian" w:date="2016-11-04T21:10:00Z">
                          <w:r w:rsidRPr="007F6832">
                            <w:rPr>
                              <w:rFonts w:ascii="Menlo" w:hAnsi="Menlo" w:cs="Menlo"/>
                              <w:sz w:val="18"/>
                              <w:szCs w:val="18"/>
                            </w:rPr>
                            <w:t>}</w:t>
                          </w:r>
                        </w:ins>
                      </w:p>
                      <w:p w14:paraId="004EE5F8" w14:textId="77777777" w:rsidR="00D85B1B" w:rsidRDefault="00D85B1B" w:rsidP="00D85B1B">
                        <w:pPr>
                          <w:ind w:left="709" w:hanging="709"/>
                          <w:pPrChange w:id="463" w:author="Willian" w:date="2016-11-04T21:03:00Z">
                            <w:pPr/>
                          </w:pPrChange>
                        </w:pPr>
                      </w:p>
                    </w:txbxContent>
                  </v:textbox>
                  <w10:wrap type="square"/>
                </v:shape>
              </w:pict>
            </mc:Fallback>
          </mc:AlternateContent>
        </w:r>
      </w:ins>
    </w:p>
    <w:p w14:paraId="75649E45" w14:textId="77777777" w:rsidR="00D85B1B" w:rsidRPr="007F6832" w:rsidRDefault="00D85B1B" w:rsidP="007F6832">
      <w:pPr>
        <w:ind w:left="709"/>
      </w:pPr>
    </w:p>
    <w:p w14:paraId="0C7B6EA2" w14:textId="0895B2C8" w:rsidR="007F6832" w:rsidRPr="00410FBF" w:rsidDel="00D85B1B" w:rsidRDefault="007F6832" w:rsidP="007F6832">
      <w:pPr>
        <w:widowControl w:val="0"/>
        <w:tabs>
          <w:tab w:val="left" w:pos="543"/>
        </w:tabs>
        <w:autoSpaceDE w:val="0"/>
        <w:autoSpaceDN w:val="0"/>
        <w:adjustRightInd w:val="0"/>
        <w:spacing w:after="0"/>
        <w:ind w:left="1134"/>
        <w:jc w:val="left"/>
        <w:rPr>
          <w:del w:id="464" w:author="Willian" w:date="2016-11-04T21:09:00Z"/>
          <w:rFonts w:ascii="Menlo" w:hAnsi="Menlo" w:cs="Menlo"/>
          <w:sz w:val="18"/>
          <w:szCs w:val="18"/>
          <w:lang w:val="en-US"/>
        </w:rPr>
      </w:pPr>
      <w:del w:id="465" w:author="Willian" w:date="2016-11-04T21:09:00Z">
        <w:r w:rsidRPr="00410FBF" w:rsidDel="00D85B1B">
          <w:rPr>
            <w:rFonts w:ascii="Menlo" w:hAnsi="Menlo" w:cs="Menlo"/>
            <w:color w:val="AA0D91"/>
            <w:sz w:val="18"/>
            <w:szCs w:val="18"/>
            <w:lang w:val="en-US"/>
          </w:rPr>
          <w:delText>public</w:delText>
        </w:r>
        <w:r w:rsidRPr="00410FBF" w:rsidDel="00D85B1B">
          <w:rPr>
            <w:rFonts w:ascii="Menlo" w:hAnsi="Menlo" w:cs="Menlo"/>
            <w:sz w:val="18"/>
            <w:szCs w:val="18"/>
            <w:lang w:val="en-US"/>
          </w:rPr>
          <w:delText xml:space="preserve"> </w:delText>
        </w:r>
        <w:r w:rsidRPr="00410FBF" w:rsidDel="00D85B1B">
          <w:rPr>
            <w:rFonts w:ascii="Menlo" w:hAnsi="Menlo" w:cs="Menlo"/>
            <w:color w:val="AA0D91"/>
            <w:sz w:val="18"/>
            <w:szCs w:val="18"/>
            <w:lang w:val="en-US"/>
          </w:rPr>
          <w:delText>class</w:delText>
        </w:r>
        <w:r w:rsidRPr="00410FBF" w:rsidDel="00D85B1B">
          <w:rPr>
            <w:rFonts w:ascii="Menlo" w:hAnsi="Menlo" w:cs="Menlo"/>
            <w:sz w:val="18"/>
            <w:szCs w:val="18"/>
            <w:lang w:val="en-US"/>
          </w:rPr>
          <w:delText xml:space="preserve"> MyClass {</w:delText>
        </w:r>
      </w:del>
    </w:p>
    <w:p w14:paraId="764FFA5D" w14:textId="71F85F6C" w:rsidR="007F6832" w:rsidRPr="00410FBF" w:rsidDel="00D85B1B" w:rsidRDefault="007F6832" w:rsidP="007F6832">
      <w:pPr>
        <w:widowControl w:val="0"/>
        <w:tabs>
          <w:tab w:val="left" w:pos="543"/>
        </w:tabs>
        <w:autoSpaceDE w:val="0"/>
        <w:autoSpaceDN w:val="0"/>
        <w:adjustRightInd w:val="0"/>
        <w:spacing w:after="0"/>
        <w:ind w:left="1134"/>
        <w:jc w:val="left"/>
        <w:rPr>
          <w:del w:id="466" w:author="Willian" w:date="2016-11-04T21:09:00Z"/>
          <w:rFonts w:ascii="Menlo" w:hAnsi="Menlo" w:cs="Menlo"/>
          <w:sz w:val="18"/>
          <w:szCs w:val="18"/>
          <w:lang w:val="en-US"/>
        </w:rPr>
      </w:pPr>
      <w:del w:id="467" w:author="Willian" w:date="2016-11-04T21:09:00Z">
        <w:r w:rsidRPr="00410FBF" w:rsidDel="00D85B1B">
          <w:rPr>
            <w:rFonts w:ascii="Menlo" w:hAnsi="Menlo" w:cs="Menlo"/>
            <w:sz w:val="18"/>
            <w:szCs w:val="18"/>
            <w:lang w:val="en-US"/>
          </w:rPr>
          <w:delText xml:space="preserve">    </w:delText>
        </w:r>
      </w:del>
    </w:p>
    <w:p w14:paraId="7544C6DB" w14:textId="04C1BEC1" w:rsidR="007F6832" w:rsidRPr="00410FBF" w:rsidDel="00D85B1B" w:rsidRDefault="007F6832" w:rsidP="007F6832">
      <w:pPr>
        <w:widowControl w:val="0"/>
        <w:tabs>
          <w:tab w:val="left" w:pos="543"/>
        </w:tabs>
        <w:autoSpaceDE w:val="0"/>
        <w:autoSpaceDN w:val="0"/>
        <w:adjustRightInd w:val="0"/>
        <w:spacing w:after="0"/>
        <w:ind w:left="1134"/>
        <w:jc w:val="left"/>
        <w:rPr>
          <w:del w:id="468" w:author="Willian" w:date="2016-11-04T21:09:00Z"/>
          <w:rFonts w:ascii="Menlo" w:hAnsi="Menlo" w:cs="Menlo"/>
          <w:sz w:val="18"/>
          <w:szCs w:val="18"/>
          <w:lang w:val="en-US"/>
        </w:rPr>
      </w:pPr>
      <w:del w:id="469" w:author="Willian" w:date="2016-11-04T21:09:00Z">
        <w:r w:rsidRPr="00410FBF" w:rsidDel="00D85B1B">
          <w:rPr>
            <w:rFonts w:ascii="Menlo" w:hAnsi="Menlo" w:cs="Menlo"/>
            <w:sz w:val="18"/>
            <w:szCs w:val="18"/>
            <w:lang w:val="en-US"/>
          </w:rPr>
          <w:delText xml:space="preserve">    </w:delText>
        </w:r>
        <w:r w:rsidRPr="00410FBF" w:rsidDel="00D85B1B">
          <w:rPr>
            <w:rFonts w:ascii="Menlo" w:hAnsi="Menlo" w:cs="Menlo"/>
            <w:color w:val="AA0D91"/>
            <w:sz w:val="18"/>
            <w:szCs w:val="18"/>
            <w:lang w:val="en-US"/>
          </w:rPr>
          <w:delText>public</w:delText>
        </w:r>
        <w:r w:rsidRPr="00410FBF" w:rsidDel="00D85B1B">
          <w:rPr>
            <w:rFonts w:ascii="Menlo" w:hAnsi="Menlo" w:cs="Menlo"/>
            <w:sz w:val="18"/>
            <w:szCs w:val="18"/>
            <w:lang w:val="en-US"/>
          </w:rPr>
          <w:delText xml:space="preserve"> String color = </w:delText>
        </w:r>
        <w:r w:rsidRPr="00410FBF" w:rsidDel="00D85B1B">
          <w:rPr>
            <w:rFonts w:ascii="Menlo" w:hAnsi="Menlo" w:cs="Menlo"/>
            <w:color w:val="C41A16"/>
            <w:sz w:val="18"/>
            <w:szCs w:val="18"/>
            <w:lang w:val="en-US"/>
          </w:rPr>
          <w:delText>"Vermelho"</w:delText>
        </w:r>
        <w:r w:rsidRPr="00410FBF" w:rsidDel="00D85B1B">
          <w:rPr>
            <w:rFonts w:ascii="Menlo" w:hAnsi="Menlo" w:cs="Menlo"/>
            <w:sz w:val="18"/>
            <w:szCs w:val="18"/>
            <w:lang w:val="en-US"/>
          </w:rPr>
          <w:delText>;</w:delText>
        </w:r>
      </w:del>
    </w:p>
    <w:p w14:paraId="0EB477B7" w14:textId="2D5D4DBF" w:rsidR="007F6832" w:rsidDel="00D85B1B" w:rsidRDefault="007F6832" w:rsidP="007F6832">
      <w:pPr>
        <w:ind w:left="1134"/>
        <w:rPr>
          <w:del w:id="470" w:author="Willian" w:date="2016-11-04T21:09:00Z"/>
          <w:rFonts w:ascii="Menlo" w:hAnsi="Menlo" w:cs="Menlo"/>
          <w:sz w:val="18"/>
          <w:szCs w:val="18"/>
        </w:rPr>
      </w:pPr>
      <w:del w:id="471" w:author="Willian" w:date="2016-11-04T21:09:00Z">
        <w:r w:rsidRPr="007F6832" w:rsidDel="00D85B1B">
          <w:rPr>
            <w:rFonts w:ascii="Menlo" w:hAnsi="Menlo" w:cs="Menlo"/>
            <w:sz w:val="18"/>
            <w:szCs w:val="18"/>
          </w:rPr>
          <w:delText>}</w:delText>
        </w:r>
      </w:del>
    </w:p>
    <w:p w14:paraId="6F7C5E11" w14:textId="77777777" w:rsidR="00D85B1B" w:rsidRDefault="00D85B1B" w:rsidP="007F6832">
      <w:pPr>
        <w:ind w:left="709"/>
        <w:rPr>
          <w:ins w:id="472" w:author="Willian" w:date="2016-11-04T21:09:00Z"/>
        </w:rPr>
      </w:pPr>
    </w:p>
    <w:p w14:paraId="1131AF89" w14:textId="77777777" w:rsidR="00D85B1B" w:rsidRDefault="00D85B1B" w:rsidP="007F6832">
      <w:pPr>
        <w:ind w:left="709"/>
        <w:rPr>
          <w:ins w:id="473" w:author="Willian" w:date="2016-11-04T21:09:00Z"/>
        </w:rPr>
      </w:pPr>
    </w:p>
    <w:p w14:paraId="23796010" w14:textId="341F01A9" w:rsidR="00D85B1B" w:rsidRDefault="00D85B1B" w:rsidP="00D85B1B">
      <w:pPr>
        <w:rPr>
          <w:ins w:id="474" w:author="Willian" w:date="2016-11-04T21:09:00Z"/>
        </w:rPr>
        <w:pPrChange w:id="475" w:author="Willian" w:date="2016-11-04T21:12:00Z">
          <w:pPr>
            <w:ind w:left="709"/>
          </w:pPr>
        </w:pPrChange>
      </w:pPr>
    </w:p>
    <w:p w14:paraId="2EFB09BB" w14:textId="341F01A9" w:rsidR="00D85B1B" w:rsidRDefault="00D85B1B" w:rsidP="007F6832">
      <w:pPr>
        <w:ind w:left="709"/>
        <w:rPr>
          <w:ins w:id="476" w:author="Willian" w:date="2016-11-04T21:10:00Z"/>
        </w:rPr>
      </w:pPr>
      <w:ins w:id="477" w:author="Willian" w:date="2016-11-04T21:10:00Z">
        <w:r>
          <w:rPr>
            <w:rFonts w:ascii="Menlo" w:hAnsi="Menlo" w:cs="Menlo"/>
            <w:noProof/>
            <w:sz w:val="18"/>
            <w:szCs w:val="18"/>
          </w:rPr>
          <mc:AlternateContent>
            <mc:Choice Requires="wps">
              <w:drawing>
                <wp:anchor distT="0" distB="0" distL="114300" distR="114300" simplePos="0" relativeHeight="251668480" behindDoc="0" locked="0" layoutInCell="1" allowOverlap="1" wp14:anchorId="11045C84" wp14:editId="4FC6188A">
                  <wp:simplePos x="0" y="0"/>
                  <wp:positionH relativeFrom="column">
                    <wp:posOffset>505283</wp:posOffset>
                  </wp:positionH>
                  <wp:positionV relativeFrom="paragraph">
                    <wp:posOffset>297180</wp:posOffset>
                  </wp:positionV>
                  <wp:extent cx="5141595" cy="619125"/>
                  <wp:effectExtent l="0" t="0" r="14605" b="15875"/>
                  <wp:wrapSquare wrapText="bothSides"/>
                  <wp:docPr id="50" name="Caixa de Texto 50"/>
                  <wp:cNvGraphicFramePr/>
                  <a:graphic xmlns:a="http://schemas.openxmlformats.org/drawingml/2006/main">
                    <a:graphicData uri="http://schemas.microsoft.com/office/word/2010/wordprocessingShape">
                      <wps:wsp>
                        <wps:cNvSpPr txBox="1"/>
                        <wps:spPr>
                          <a:xfrm>
                            <a:off x="0" y="0"/>
                            <a:ext cx="5141595" cy="61912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6FB105E6" w14:textId="77777777" w:rsidR="00D85B1B" w:rsidRPr="00294F6F" w:rsidRDefault="00D85B1B" w:rsidP="00D85B1B">
                              <w:pPr>
                                <w:rPr>
                                  <w:ins w:id="478" w:author="Willian" w:date="2016-11-04T21:00:00Z"/>
                                  <w:b/>
                                </w:rPr>
                                <w:pPrChange w:id="479" w:author="Willian" w:date="2016-11-04T21:00:00Z">
                                  <w:pPr>
                                    <w:ind w:left="709"/>
                                  </w:pPr>
                                </w:pPrChange>
                              </w:pPr>
                              <w:ins w:id="480" w:author="Willian" w:date="2016-11-04T21:00:00Z">
                                <w:r>
                                  <w:rPr>
                                    <w:b/>
                                  </w:rPr>
                                  <w:t>Swift</w:t>
                                </w:r>
                                <w:r w:rsidRPr="00294F6F">
                                  <w:rPr>
                                    <w:b/>
                                  </w:rPr>
                                  <w:t>:</w:t>
                                </w:r>
                                <w:r>
                                  <w:rPr>
                                    <w:rStyle w:val="Refdecomentrio"/>
                                  </w:rPr>
                                  <w:annotationRef/>
                                </w:r>
                                <w:r>
                                  <w:rPr>
                                    <w:rStyle w:val="Refdecomentrio"/>
                                  </w:rPr>
                                  <w:annotationRef/>
                                </w:r>
                              </w:ins>
                            </w:p>
                            <w:p w14:paraId="55FEE1AD" w14:textId="2E248D47" w:rsidR="00D85B1B" w:rsidRPr="007F6832" w:rsidRDefault="00D85B1B" w:rsidP="00D85B1B">
                              <w:pPr>
                                <w:rPr>
                                  <w:ins w:id="481" w:author="Willian" w:date="2016-11-04T21:10:00Z"/>
                                  <w:b/>
                                  <w:sz w:val="18"/>
                                  <w:szCs w:val="18"/>
                                </w:rPr>
                                <w:pPrChange w:id="482" w:author="Willian" w:date="2016-11-04T21:10:00Z">
                                  <w:pPr>
                                    <w:ind w:left="1134"/>
                                  </w:pPr>
                                </w:pPrChange>
                              </w:pPr>
                              <w:ins w:id="483" w:author="Willian" w:date="2016-11-04T21:10:00Z">
                                <w:r>
                                  <w:rPr>
                                    <w:rFonts w:ascii="Menlo" w:hAnsi="Menlo" w:cs="Menlo"/>
                                    <w:color w:val="AA0D91"/>
                                    <w:sz w:val="18"/>
                                    <w:szCs w:val="18"/>
                                  </w:rPr>
                                  <w:t xml:space="preserve">    </w:t>
                                </w:r>
                                <w:proofErr w:type="spellStart"/>
                                <w:proofErr w:type="gramStart"/>
                                <w:r w:rsidRPr="007F6832">
                                  <w:rPr>
                                    <w:rFonts w:ascii="Menlo" w:hAnsi="Menlo" w:cs="Menlo"/>
                                    <w:color w:val="AA0D91"/>
                                    <w:sz w:val="18"/>
                                    <w:szCs w:val="18"/>
                                  </w:rPr>
                                  <w:t>let</w:t>
                                </w:r>
                                <w:proofErr w:type="spellEnd"/>
                                <w:proofErr w:type="gramEnd"/>
                                <w:r w:rsidRPr="007F6832">
                                  <w:rPr>
                                    <w:rFonts w:ascii="Menlo" w:hAnsi="Menlo" w:cs="Menlo"/>
                                    <w:sz w:val="18"/>
                                    <w:szCs w:val="18"/>
                                  </w:rPr>
                                  <w:t xml:space="preserve"> color = </w:t>
                                </w:r>
                                <w:r w:rsidRPr="007F6832">
                                  <w:rPr>
                                    <w:rFonts w:ascii="Menlo" w:hAnsi="Menlo" w:cs="Menlo"/>
                                    <w:color w:val="C41A16"/>
                                    <w:sz w:val="18"/>
                                    <w:szCs w:val="18"/>
                                  </w:rPr>
                                  <w:t>"Vermelho"</w:t>
                                </w:r>
                              </w:ins>
                            </w:p>
                            <w:p w14:paraId="533415F9" w14:textId="77777777" w:rsidR="00D85B1B" w:rsidRDefault="00D85B1B" w:rsidP="00D85B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5C84" id="Caixa de Texto 50" o:spid="_x0000_s1031" type="#_x0000_t202" style="position:absolute;left:0;text-align:left;margin-left:39.8pt;margin-top:23.4pt;width:404.8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" filled="f" strokecolor="#7030a0">
                  <v:textbox>
                    <w:txbxContent>
                      <w:p w14:paraId="6FB105E6" w14:textId="77777777" w:rsidR="00D85B1B" w:rsidRPr="00294F6F" w:rsidRDefault="00D85B1B" w:rsidP="00D85B1B">
                        <w:pPr>
                          <w:rPr>
                            <w:ins w:id="484" w:author="Willian" w:date="2016-11-04T21:00:00Z"/>
                            <w:b/>
                          </w:rPr>
                          <w:pPrChange w:id="485" w:author="Willian" w:date="2016-11-04T21:00:00Z">
                            <w:pPr>
                              <w:ind w:left="709"/>
                            </w:pPr>
                          </w:pPrChange>
                        </w:pPr>
                        <w:ins w:id="486" w:author="Willian" w:date="2016-11-04T21:00:00Z">
                          <w:r>
                            <w:rPr>
                              <w:b/>
                            </w:rPr>
                            <w:t>Swift</w:t>
                          </w:r>
                          <w:r w:rsidRPr="00294F6F">
                            <w:rPr>
                              <w:b/>
                            </w:rPr>
                            <w:t>:</w:t>
                          </w:r>
                          <w:r>
                            <w:rPr>
                              <w:rStyle w:val="Refdecomentrio"/>
                            </w:rPr>
                            <w:annotationRef/>
                          </w:r>
                          <w:r>
                            <w:rPr>
                              <w:rStyle w:val="Refdecomentrio"/>
                            </w:rPr>
                            <w:annotationRef/>
                          </w:r>
                        </w:ins>
                      </w:p>
                      <w:p w14:paraId="55FEE1AD" w14:textId="2E248D47" w:rsidR="00D85B1B" w:rsidRPr="007F6832" w:rsidRDefault="00D85B1B" w:rsidP="00D85B1B">
                        <w:pPr>
                          <w:rPr>
                            <w:ins w:id="487" w:author="Willian" w:date="2016-11-04T21:10:00Z"/>
                            <w:b/>
                            <w:sz w:val="18"/>
                            <w:szCs w:val="18"/>
                          </w:rPr>
                          <w:pPrChange w:id="488" w:author="Willian" w:date="2016-11-04T21:10:00Z">
                            <w:pPr>
                              <w:ind w:left="1134"/>
                            </w:pPr>
                          </w:pPrChange>
                        </w:pPr>
                        <w:ins w:id="489" w:author="Willian" w:date="2016-11-04T21:10:00Z">
                          <w:r>
                            <w:rPr>
                              <w:rFonts w:ascii="Menlo" w:hAnsi="Menlo" w:cs="Menlo"/>
                              <w:color w:val="AA0D91"/>
                              <w:sz w:val="18"/>
                              <w:szCs w:val="18"/>
                            </w:rPr>
                            <w:t xml:space="preserve">    </w:t>
                          </w:r>
                          <w:proofErr w:type="spellStart"/>
                          <w:proofErr w:type="gramStart"/>
                          <w:r w:rsidRPr="007F6832">
                            <w:rPr>
                              <w:rFonts w:ascii="Menlo" w:hAnsi="Menlo" w:cs="Menlo"/>
                              <w:color w:val="AA0D91"/>
                              <w:sz w:val="18"/>
                              <w:szCs w:val="18"/>
                            </w:rPr>
                            <w:t>let</w:t>
                          </w:r>
                          <w:proofErr w:type="spellEnd"/>
                          <w:proofErr w:type="gramEnd"/>
                          <w:r w:rsidRPr="007F6832">
                            <w:rPr>
                              <w:rFonts w:ascii="Menlo" w:hAnsi="Menlo" w:cs="Menlo"/>
                              <w:sz w:val="18"/>
                              <w:szCs w:val="18"/>
                            </w:rPr>
                            <w:t xml:space="preserve"> color = </w:t>
                          </w:r>
                          <w:r w:rsidRPr="007F6832">
                            <w:rPr>
                              <w:rFonts w:ascii="Menlo" w:hAnsi="Menlo" w:cs="Menlo"/>
                              <w:color w:val="C41A16"/>
                              <w:sz w:val="18"/>
                              <w:szCs w:val="18"/>
                            </w:rPr>
                            <w:t>"Vermelho"</w:t>
                          </w:r>
                        </w:ins>
                      </w:p>
                      <w:p w14:paraId="533415F9" w14:textId="77777777" w:rsidR="00D85B1B" w:rsidRDefault="00D85B1B" w:rsidP="00D85B1B"/>
                    </w:txbxContent>
                  </v:textbox>
                  <w10:wrap type="square"/>
                </v:shape>
              </w:pict>
            </mc:Fallback>
          </mc:AlternateContent>
        </w:r>
      </w:ins>
    </w:p>
    <w:p w14:paraId="011C83B4" w14:textId="26E5647F" w:rsidR="007F6832" w:rsidDel="00D85B1B" w:rsidRDefault="007F6832" w:rsidP="007F6832">
      <w:pPr>
        <w:ind w:left="709"/>
        <w:rPr>
          <w:del w:id="490" w:author="Willian" w:date="2016-11-04T21:10:00Z"/>
          <w:rFonts w:ascii="Menlo" w:hAnsi="Menlo" w:cs="Menlo"/>
          <w:sz w:val="18"/>
          <w:szCs w:val="18"/>
        </w:rPr>
      </w:pPr>
      <w:del w:id="491" w:author="Willian" w:date="2016-11-04T21:10:00Z">
        <w:r w:rsidDel="00D85B1B">
          <w:delText>Em Swift precisaria apenas:</w:delText>
        </w:r>
      </w:del>
    </w:p>
    <w:p w14:paraId="3DF54E82" w14:textId="4ACF615F" w:rsidR="007F6832" w:rsidRPr="007F6832" w:rsidDel="00D85B1B" w:rsidRDefault="007F6832" w:rsidP="007F6832">
      <w:pPr>
        <w:ind w:left="1134"/>
        <w:rPr>
          <w:del w:id="492" w:author="Willian" w:date="2016-11-04T21:10:00Z"/>
          <w:b/>
          <w:sz w:val="18"/>
          <w:szCs w:val="18"/>
        </w:rPr>
      </w:pPr>
      <w:del w:id="493" w:author="Willian" w:date="2016-11-04T21:10:00Z">
        <w:r w:rsidRPr="007F6832" w:rsidDel="00D85B1B">
          <w:rPr>
            <w:rFonts w:ascii="Menlo" w:hAnsi="Menlo" w:cs="Menlo"/>
            <w:color w:val="AA0D91"/>
            <w:sz w:val="18"/>
            <w:szCs w:val="18"/>
          </w:rPr>
          <w:delText>let</w:delText>
        </w:r>
        <w:r w:rsidRPr="007F6832" w:rsidDel="00D85B1B">
          <w:rPr>
            <w:rFonts w:ascii="Menlo" w:hAnsi="Menlo" w:cs="Menlo"/>
            <w:sz w:val="18"/>
            <w:szCs w:val="18"/>
          </w:rPr>
          <w:delText xml:space="preserve"> color = </w:delText>
        </w:r>
        <w:r w:rsidRPr="007F6832" w:rsidDel="00D85B1B">
          <w:rPr>
            <w:rFonts w:ascii="Menlo" w:hAnsi="Menlo" w:cs="Menlo"/>
            <w:color w:val="C41A16"/>
            <w:sz w:val="18"/>
            <w:szCs w:val="18"/>
          </w:rPr>
          <w:delText>"Vermelho"</w:delText>
        </w:r>
      </w:del>
    </w:p>
    <w:p w14:paraId="6DBA20BE" w14:textId="77777777" w:rsidR="003A3AFC" w:rsidRDefault="003A3AFC" w:rsidP="003E45CD">
      <w:pPr>
        <w:rPr>
          <w:sz w:val="18"/>
          <w:szCs w:val="18"/>
        </w:rPr>
      </w:pPr>
    </w:p>
    <w:p w14:paraId="74565FB0" w14:textId="69173FD3" w:rsidR="007F6832" w:rsidRDefault="007F6832" w:rsidP="007F6832">
      <w:r>
        <w:lastRenderedPageBreak/>
        <w:t>Este</w:t>
      </w:r>
      <w:r w:rsidR="00CF57F0">
        <w:t>s</w:t>
      </w:r>
      <w:r>
        <w:t xml:space="preserve"> são</w:t>
      </w:r>
      <w:r w:rsidR="00CF57F0">
        <w:t xml:space="preserve"> alguns</w:t>
      </w:r>
      <w:r>
        <w:t xml:space="preserve"> exemplos da diferença, mas note que em Swift não foi preciso criar uma classe para definirmos o método, o atributo ou para chamar a função </w:t>
      </w:r>
      <w:proofErr w:type="spellStart"/>
      <w:proofErr w:type="gramStart"/>
      <w:r>
        <w:rPr>
          <w:b/>
        </w:rPr>
        <w:t>print</w:t>
      </w:r>
      <w:proofErr w:type="spellEnd"/>
      <w:r>
        <w:rPr>
          <w:b/>
        </w:rPr>
        <w:t>(</w:t>
      </w:r>
      <w:proofErr w:type="gramEnd"/>
      <w:r>
        <w:rPr>
          <w:b/>
        </w:rPr>
        <w:t>)</w:t>
      </w:r>
      <w:r>
        <w:t>, isto porque a linguagem atua também como uma linguagem de Script, que não precisa ser compilada, apenas interpretada.</w:t>
      </w:r>
    </w:p>
    <w:p w14:paraId="2F7CC3E7" w14:textId="3D30D9CC" w:rsidR="007F6832" w:rsidRDefault="007F6832" w:rsidP="007F6832">
      <w:r>
        <w:t>Na prática Swift é compilável, mas neste caso é tão robusta que se comporta como uma linguagem interpretada.</w:t>
      </w:r>
    </w:p>
    <w:p w14:paraId="7C97CF14" w14:textId="414C0C0C" w:rsidR="00920C45" w:rsidRPr="00294F6F" w:rsidRDefault="00920C45" w:rsidP="00D63826">
      <w:pPr>
        <w:ind w:left="567"/>
        <w:rPr>
          <w:color w:val="7030A0"/>
        </w:rPr>
      </w:pPr>
      <w:r w:rsidRPr="00294F6F">
        <w:rPr>
          <w:color w:val="7030A0"/>
        </w:rPr>
        <w:t xml:space="preserve">DICA: Como vimos no curso de Android, na diferenciação de Java e </w:t>
      </w:r>
      <w:proofErr w:type="spellStart"/>
      <w:r w:rsidRPr="00294F6F">
        <w:rPr>
          <w:color w:val="7030A0"/>
        </w:rPr>
        <w:t>Javascript</w:t>
      </w:r>
      <w:proofErr w:type="spellEnd"/>
      <w:r w:rsidRPr="00294F6F">
        <w:rPr>
          <w:color w:val="7030A0"/>
        </w:rPr>
        <w:t>. A linguagem interpretada é aquela que não é compilada, ou seja, a sintaxe da linguagem não é verificada antes da execução do programa, sendo assim erros de sintaxe são pegos apenas quando o programa se esbarra nele em tempo de execução. Você verá que o Xcode apontará erros no seu código, mas isto é de mérito do Xcode, e não da linguagem Swift.</w:t>
      </w:r>
    </w:p>
    <w:p w14:paraId="18D1A197" w14:textId="6967BAA0" w:rsidR="007F6832" w:rsidRPr="007F6832" w:rsidRDefault="007F6832" w:rsidP="007F6832">
      <w:r>
        <w:t>Nas aulas seguintes exploraremos mais o Swift</w:t>
      </w:r>
      <w:r w:rsidR="00CF57F0">
        <w:t>.</w:t>
      </w:r>
    </w:p>
    <w:p w14:paraId="56653AF0" w14:textId="24BAE5D9" w:rsidR="007F316D" w:rsidRDefault="007F316D" w:rsidP="007F316D">
      <w:pPr>
        <w:pStyle w:val="Ttulo2"/>
      </w:pPr>
      <w:proofErr w:type="spellStart"/>
      <w:r>
        <w:t>Cocoapods</w:t>
      </w:r>
      <w:proofErr w:type="spellEnd"/>
      <w:r>
        <w:t xml:space="preserve"> x </w:t>
      </w:r>
      <w:proofErr w:type="spellStart"/>
      <w:r>
        <w:t>Carthage</w:t>
      </w:r>
      <w:proofErr w:type="spellEnd"/>
    </w:p>
    <w:p w14:paraId="0F44C4E5" w14:textId="6C30BCCF" w:rsidR="007F6832" w:rsidRDefault="007F6832" w:rsidP="007F6832">
      <w:r>
        <w:t xml:space="preserve">Como as limitações para desenvolvimento de </w:t>
      </w:r>
      <w:proofErr w:type="spellStart"/>
      <w:r>
        <w:t>apps</w:t>
      </w:r>
      <w:proofErr w:type="spellEnd"/>
      <w:r>
        <w:t xml:space="preserve"> iOS são grandes, a comunidade de desenvolvedores é bem menor que a comunidade Android, mas isto não quer dizer que ela não é fortemente ativa.</w:t>
      </w:r>
    </w:p>
    <w:p w14:paraId="74FB6A7A" w14:textId="60DBB2B1" w:rsidR="007F6832" w:rsidRDefault="007F6832" w:rsidP="007F6832">
      <w:r>
        <w:t xml:space="preserve">Como boa prática, em iOS também devemos utilizar bibliotecas de terceiros para economizar tempo e garantir um código mais confiável quando se trata de um componente mais complexo. A comunidade iOS é forte neste sentido e disponibiliza bibliotecas de ótima qualidade e variedade. </w:t>
      </w:r>
    </w:p>
    <w:p w14:paraId="69375291" w14:textId="27C49FCD" w:rsidR="007F6832" w:rsidRPr="00983335" w:rsidRDefault="007F6832" w:rsidP="007F6832">
      <w:r>
        <w:t xml:space="preserve">Para instalarmos as bibliotecas de terceiros, a forma padrão é exportar </w:t>
      </w:r>
      <w:r>
        <w:rPr>
          <w:b/>
        </w:rPr>
        <w:t>frameworks</w:t>
      </w:r>
      <w:r>
        <w:t xml:space="preserve"> para o projeto, mas como são estáticos, acabam correndo o risco de problemas de compatibilidade.</w:t>
      </w:r>
      <w:r w:rsidR="00983335">
        <w:t xml:space="preserve"> Nos projetos do Xcode não existe algo similar ao </w:t>
      </w:r>
      <w:proofErr w:type="spellStart"/>
      <w:r w:rsidR="00983335">
        <w:rPr>
          <w:b/>
        </w:rPr>
        <w:t>Gradle</w:t>
      </w:r>
      <w:proofErr w:type="spellEnd"/>
      <w:r w:rsidR="00983335">
        <w:t xml:space="preserve"> do Android que gerencia nossas dependências. Então temos que instalar manualmente uma ferramenta que esta questão. As duas melhores são: </w:t>
      </w:r>
      <w:proofErr w:type="spellStart"/>
      <w:r w:rsidR="00983335">
        <w:rPr>
          <w:b/>
        </w:rPr>
        <w:t>Cocoapods</w:t>
      </w:r>
      <w:proofErr w:type="spellEnd"/>
      <w:r w:rsidR="00983335">
        <w:rPr>
          <w:b/>
        </w:rPr>
        <w:t xml:space="preserve"> </w:t>
      </w:r>
      <w:r w:rsidR="00983335">
        <w:t xml:space="preserve">e </w:t>
      </w:r>
      <w:proofErr w:type="spellStart"/>
      <w:r w:rsidR="00983335">
        <w:rPr>
          <w:b/>
        </w:rPr>
        <w:t>Carthage</w:t>
      </w:r>
      <w:proofErr w:type="spellEnd"/>
      <w:r w:rsidR="00983335">
        <w:t>. Vejamos a vantagem de cada uma.</w:t>
      </w:r>
    </w:p>
    <w:p w14:paraId="6920C14A" w14:textId="3A898E8A" w:rsidR="00EB5E03" w:rsidRDefault="00EB5E03" w:rsidP="00EB5E03">
      <w:pPr>
        <w:pStyle w:val="Ttulo3"/>
      </w:pPr>
      <w:proofErr w:type="spellStart"/>
      <w:r>
        <w:t>Cocoapods</w:t>
      </w:r>
      <w:proofErr w:type="spellEnd"/>
    </w:p>
    <w:p w14:paraId="1FA06985" w14:textId="16D09274" w:rsidR="00983335" w:rsidRDefault="00983335" w:rsidP="00983335">
      <w:r>
        <w:t xml:space="preserve">O </w:t>
      </w:r>
      <w:proofErr w:type="spellStart"/>
      <w:r>
        <w:t>Cocoapods</w:t>
      </w:r>
      <w:proofErr w:type="spellEnd"/>
      <w:r>
        <w:t xml:space="preserve"> é um gerenciador de dependências criado na linguagem Ruby, e é utilizado para gerenciarmos as bibliotecas de um projeto Xcode. Hoje, por ser a mais antiga, é a mais utilizada do mercado, e possui algumas vantagens e características:</w:t>
      </w:r>
    </w:p>
    <w:p w14:paraId="45BDA0DA" w14:textId="570F53D0" w:rsidR="00983335" w:rsidRDefault="00983335" w:rsidP="00983335">
      <w:pPr>
        <w:pStyle w:val="PargrafodaLista"/>
        <w:numPr>
          <w:ilvl w:val="0"/>
          <w:numId w:val="6"/>
        </w:numPr>
      </w:pPr>
      <w:proofErr w:type="spellStart"/>
      <w:r>
        <w:t>Cocoapods</w:t>
      </w:r>
      <w:proofErr w:type="spellEnd"/>
      <w:r>
        <w:t xml:space="preserve"> está entre nós desde que os </w:t>
      </w:r>
      <w:proofErr w:type="spellStart"/>
      <w:r>
        <w:t>apps</w:t>
      </w:r>
      <w:proofErr w:type="spellEnd"/>
      <w:r>
        <w:t xml:space="preserve"> iOS eram criados utilizando a linguagem </w:t>
      </w:r>
      <w:proofErr w:type="spellStart"/>
      <w:r>
        <w:t>Objective</w:t>
      </w:r>
      <w:proofErr w:type="spellEnd"/>
      <w:r>
        <w:t>-C. Então dá suporte a bibliotecas escritas com esta linguagem</w:t>
      </w:r>
    </w:p>
    <w:p w14:paraId="01F41C54" w14:textId="53CB150E" w:rsidR="00983335" w:rsidRDefault="00983335" w:rsidP="00983335">
      <w:pPr>
        <w:pStyle w:val="PargrafodaLista"/>
        <w:numPr>
          <w:ilvl w:val="0"/>
          <w:numId w:val="6"/>
        </w:numPr>
      </w:pPr>
      <w:r>
        <w:t xml:space="preserve">Para criar um </w:t>
      </w:r>
      <w:r>
        <w:rPr>
          <w:b/>
        </w:rPr>
        <w:t>package manager</w:t>
      </w:r>
      <w:r>
        <w:t xml:space="preserve">, basta criar um arquivo </w:t>
      </w:r>
      <w:proofErr w:type="spellStart"/>
      <w:r>
        <w:rPr>
          <w:b/>
        </w:rPr>
        <w:t>Podfile</w:t>
      </w:r>
      <w:proofErr w:type="spellEnd"/>
      <w:r>
        <w:t xml:space="preserve"> na raiz do seu projeto e inserir alguns comandos como “</w:t>
      </w:r>
      <w:proofErr w:type="spellStart"/>
      <w:r>
        <w:t>pod</w:t>
      </w:r>
      <w:proofErr w:type="spellEnd"/>
      <w:r>
        <w:t xml:space="preserve"> ‘</w:t>
      </w:r>
      <w:proofErr w:type="spellStart"/>
      <w:r>
        <w:t>NomeDoFramework</w:t>
      </w:r>
      <w:proofErr w:type="spellEnd"/>
      <w:r>
        <w:t>’”, e o framework será assinado.</w:t>
      </w:r>
    </w:p>
    <w:p w14:paraId="30F3AA41" w14:textId="29BA810F" w:rsidR="00983335" w:rsidRDefault="00983335" w:rsidP="00983335">
      <w:pPr>
        <w:pStyle w:val="PargrafodaLista"/>
        <w:numPr>
          <w:ilvl w:val="0"/>
          <w:numId w:val="6"/>
        </w:numPr>
      </w:pPr>
      <w:r>
        <w:t>Executando o comando “</w:t>
      </w:r>
      <w:proofErr w:type="spellStart"/>
      <w:r>
        <w:t>pod</w:t>
      </w:r>
      <w:proofErr w:type="spellEnd"/>
      <w:r>
        <w:t xml:space="preserve"> </w:t>
      </w:r>
      <w:proofErr w:type="spellStart"/>
      <w:r>
        <w:t>install</w:t>
      </w:r>
      <w:proofErr w:type="spellEnd"/>
      <w:r>
        <w:t xml:space="preserve">” todos os </w:t>
      </w:r>
      <w:proofErr w:type="spellStart"/>
      <w:r>
        <w:t>pods</w:t>
      </w:r>
      <w:proofErr w:type="spellEnd"/>
      <w:r>
        <w:t xml:space="preserve"> (nome dado as bibliotecas instaladas via </w:t>
      </w:r>
      <w:proofErr w:type="spellStart"/>
      <w:r>
        <w:t>Cocoapods</w:t>
      </w:r>
      <w:proofErr w:type="spellEnd"/>
      <w:r>
        <w:t>) são instalados ou atualizados.</w:t>
      </w:r>
    </w:p>
    <w:p w14:paraId="72F5ED25" w14:textId="459BF02C" w:rsidR="00983335" w:rsidRPr="00983335" w:rsidRDefault="00983335" w:rsidP="00983335">
      <w:r>
        <w:t xml:space="preserve">Seus pontos negativos </w:t>
      </w:r>
      <w:r w:rsidR="005E6A28">
        <w:t>são</w:t>
      </w:r>
      <w:r>
        <w:t xml:space="preserve"> a criação de um novo arquivo de projeto com a </w:t>
      </w:r>
      <w:proofErr w:type="gramStart"/>
      <w:r>
        <w:t xml:space="preserve">extensão </w:t>
      </w:r>
      <w:r w:rsidRPr="00983335">
        <w:rPr>
          <w:b/>
        </w:rPr>
        <w:t>.</w:t>
      </w:r>
      <w:proofErr w:type="spellStart"/>
      <w:r w:rsidRPr="00983335">
        <w:rPr>
          <w:b/>
        </w:rPr>
        <w:t>xcworkspace</w:t>
      </w:r>
      <w:proofErr w:type="spellEnd"/>
      <w:proofErr w:type="gramEnd"/>
      <w:r>
        <w:t xml:space="preserve"> que pode causar problemas na hora de executarmos comandos do Xcode via </w:t>
      </w:r>
      <w:r>
        <w:rPr>
          <w:b/>
        </w:rPr>
        <w:t>linha de comando</w:t>
      </w:r>
      <w:r>
        <w:t>.</w:t>
      </w:r>
      <w:r w:rsidR="008A365E">
        <w:t xml:space="preserve"> </w:t>
      </w:r>
      <w:r w:rsidR="00021980">
        <w:t xml:space="preserve">Outro ponto negativo é </w:t>
      </w:r>
      <w:r w:rsidR="005E6A28">
        <w:t xml:space="preserve">a demora </w:t>
      </w:r>
      <w:r w:rsidR="00021980">
        <w:t>para instalar</w:t>
      </w:r>
      <w:r w:rsidR="005E6A28">
        <w:t xml:space="preserve"> ou </w:t>
      </w:r>
      <w:r w:rsidR="00021980">
        <w:t>atualizar os</w:t>
      </w:r>
      <w:commentRangeStart w:id="494"/>
      <w:commentRangeStart w:id="495"/>
      <w:commentRangeStart w:id="496"/>
      <w:r w:rsidR="00021980">
        <w:t xml:space="preserve"> </w:t>
      </w:r>
      <w:proofErr w:type="spellStart"/>
      <w:r w:rsidR="00021980">
        <w:t>pods</w:t>
      </w:r>
      <w:commentRangeEnd w:id="494"/>
      <w:proofErr w:type="spellEnd"/>
      <w:r w:rsidR="005E6A28">
        <w:rPr>
          <w:rStyle w:val="Refdecomentrio"/>
        </w:rPr>
        <w:commentReference w:id="494"/>
      </w:r>
      <w:commentRangeEnd w:id="495"/>
      <w:r w:rsidR="00920C45">
        <w:rPr>
          <w:rStyle w:val="Refdecomentrio"/>
        </w:rPr>
        <w:commentReference w:id="495"/>
      </w:r>
      <w:commentRangeEnd w:id="496"/>
      <w:r w:rsidR="00D85B1B">
        <w:rPr>
          <w:rStyle w:val="Refdecomentrio"/>
        </w:rPr>
        <w:commentReference w:id="496"/>
      </w:r>
      <w:r w:rsidR="00021980">
        <w:t>.</w:t>
      </w:r>
    </w:p>
    <w:p w14:paraId="28A41A16" w14:textId="4A2E2816" w:rsidR="00EB5E03" w:rsidRDefault="00EB5E03" w:rsidP="00EB5E03">
      <w:pPr>
        <w:pStyle w:val="Ttulo3"/>
      </w:pPr>
      <w:proofErr w:type="spellStart"/>
      <w:r>
        <w:t>Carthage</w:t>
      </w:r>
      <w:proofErr w:type="spellEnd"/>
    </w:p>
    <w:p w14:paraId="6B4C267D" w14:textId="668D8E5E" w:rsidR="00021980" w:rsidRDefault="00021980" w:rsidP="00021980">
      <w:r>
        <w:t xml:space="preserve">O </w:t>
      </w:r>
      <w:proofErr w:type="spellStart"/>
      <w:r>
        <w:t>Carthage</w:t>
      </w:r>
      <w:proofErr w:type="spellEnd"/>
      <w:r>
        <w:t xml:space="preserve"> faz algo similar ao </w:t>
      </w:r>
      <w:proofErr w:type="spellStart"/>
      <w:r>
        <w:t>Cocoapods</w:t>
      </w:r>
      <w:proofErr w:type="spellEnd"/>
      <w:r>
        <w:t xml:space="preserve">, a diferença é que ele baixa bibliotecas estáticas e você deve </w:t>
      </w:r>
      <w:proofErr w:type="spellStart"/>
      <w:r>
        <w:t>inserí-las</w:t>
      </w:r>
      <w:proofErr w:type="spellEnd"/>
      <w:r>
        <w:t xml:space="preserve"> manualmente ao projeto</w:t>
      </w:r>
      <w:r w:rsidR="00920C45">
        <w:t xml:space="preserve"> (baixando do repositório, clicando e arrastando para o projeto e configurando algumas propriedades no projeto para aceita-las)</w:t>
      </w:r>
      <w:r>
        <w:t xml:space="preserve">. Pela praticidade e fama, usaremos a </w:t>
      </w:r>
      <w:proofErr w:type="spellStart"/>
      <w:r>
        <w:t>Cocoapods</w:t>
      </w:r>
      <w:proofErr w:type="spellEnd"/>
      <w:r>
        <w:t xml:space="preserve"> neste curso.</w:t>
      </w:r>
    </w:p>
    <w:p w14:paraId="3A7AAE00" w14:textId="52675728" w:rsidR="00021980" w:rsidRDefault="00021980" w:rsidP="00021980">
      <w:pPr>
        <w:pStyle w:val="Ttulo3"/>
      </w:pPr>
      <w:r>
        <w:lastRenderedPageBreak/>
        <w:t xml:space="preserve">Instalando o </w:t>
      </w:r>
      <w:proofErr w:type="spellStart"/>
      <w:r>
        <w:t>Cocoapods</w:t>
      </w:r>
      <w:proofErr w:type="spellEnd"/>
    </w:p>
    <w:p w14:paraId="2338BAEA" w14:textId="504DFB8D" w:rsidR="00021980" w:rsidRDefault="00FA1E8B" w:rsidP="00021980">
      <w:r>
        <w:t xml:space="preserve">Instalar o </w:t>
      </w:r>
      <w:proofErr w:type="spellStart"/>
      <w:r>
        <w:t>Cocoapods</w:t>
      </w:r>
      <w:proofErr w:type="spellEnd"/>
      <w:r>
        <w:t xml:space="preserve"> é uma tarefa fácil. Iremos fazer isto seguindo exemplo no site </w:t>
      </w:r>
      <w:hyperlink r:id="rId45" w:history="1">
        <w:r w:rsidRPr="00FA1E8B">
          <w:rPr>
            <w:rStyle w:val="Hiperlink"/>
          </w:rPr>
          <w:t>cocoapods.org</w:t>
        </w:r>
      </w:hyperlink>
      <w:r>
        <w:t>.</w:t>
      </w:r>
    </w:p>
    <w:p w14:paraId="2338ACE8" w14:textId="1721D6D5" w:rsidR="00FA1E8B" w:rsidRDefault="00FA1E8B" w:rsidP="00021980">
      <w:r>
        <w:t xml:space="preserve">O </w:t>
      </w:r>
      <w:proofErr w:type="spellStart"/>
      <w:r>
        <w:t>Cocoapods</w:t>
      </w:r>
      <w:proofErr w:type="spellEnd"/>
      <w:r>
        <w:t xml:space="preserve"> é construído em Ruby e pode ser instalado com o Ruby disponível nativamente no seu </w:t>
      </w:r>
      <w:proofErr w:type="spellStart"/>
      <w:r>
        <w:t>macOS</w:t>
      </w:r>
      <w:proofErr w:type="spellEnd"/>
      <w:r>
        <w:t xml:space="preserve"> X. Nos recomendamos utilizar esta versão nativa do Ruby.</w:t>
      </w:r>
    </w:p>
    <w:p w14:paraId="5E7DB1FB" w14:textId="77777777" w:rsidR="00FA1E8B" w:rsidRDefault="00FA1E8B" w:rsidP="00FA1E8B">
      <w:pPr>
        <w:pBdr>
          <w:bottom w:val="single" w:sz="4" w:space="1" w:color="auto"/>
        </w:pBdr>
      </w:pPr>
    </w:p>
    <w:p w14:paraId="2B3B5413" w14:textId="4333EBF0" w:rsidR="00FA1E8B" w:rsidRDefault="00FA1E8B" w:rsidP="00FA1E8B">
      <w:pPr>
        <w:pStyle w:val="PargrafodaLista"/>
        <w:numPr>
          <w:ilvl w:val="0"/>
          <w:numId w:val="7"/>
        </w:numPr>
      </w:pPr>
      <w:r>
        <w:t xml:space="preserve">Abra seu terminal. A instalação do </w:t>
      </w:r>
      <w:proofErr w:type="spellStart"/>
      <w:r>
        <w:t>Cocoapods</w:t>
      </w:r>
      <w:proofErr w:type="spellEnd"/>
      <w:r>
        <w:t xml:space="preserve"> necessita de acesso </w:t>
      </w:r>
      <w:proofErr w:type="spellStart"/>
      <w:r>
        <w:rPr>
          <w:b/>
        </w:rPr>
        <w:t>sudo</w:t>
      </w:r>
      <w:proofErr w:type="spellEnd"/>
      <w:r>
        <w:t>, ou seja, de permissão de administrador.</w:t>
      </w:r>
    </w:p>
    <w:p w14:paraId="3872DFBD" w14:textId="25BC691E" w:rsidR="00FA1E8B" w:rsidRDefault="00FA1E8B" w:rsidP="00FA1E8B">
      <w:pPr>
        <w:pStyle w:val="PargrafodaLista"/>
        <w:numPr>
          <w:ilvl w:val="0"/>
          <w:numId w:val="7"/>
        </w:numPr>
      </w:pPr>
      <w:r>
        <w:t>Com o terminal aberto digite o seguinte comando:</w:t>
      </w:r>
    </w:p>
    <w:p w14:paraId="576E918B" w14:textId="4837950C" w:rsidR="00FA1E8B" w:rsidRPr="00FA1E8B" w:rsidRDefault="00FA1E8B" w:rsidP="00FA1E8B">
      <w:pPr>
        <w:ind w:left="360"/>
        <w:jc w:val="center"/>
        <w:rPr>
          <w:rFonts w:ascii="Courier New" w:hAnsi="Courier New" w:cs="Courier New"/>
        </w:rPr>
      </w:pPr>
      <w:proofErr w:type="spellStart"/>
      <w:proofErr w:type="gramStart"/>
      <w:r w:rsidRPr="00FA1E8B">
        <w:rPr>
          <w:rFonts w:ascii="Courier New" w:hAnsi="Courier New" w:cs="Courier New"/>
        </w:rPr>
        <w:t>sudo</w:t>
      </w:r>
      <w:proofErr w:type="spellEnd"/>
      <w:proofErr w:type="gramEnd"/>
      <w:r w:rsidRPr="00FA1E8B">
        <w:rPr>
          <w:rFonts w:ascii="Courier New" w:hAnsi="Courier New" w:cs="Courier New"/>
        </w:rPr>
        <w:t xml:space="preserve"> </w:t>
      </w:r>
      <w:proofErr w:type="spellStart"/>
      <w:r w:rsidRPr="00FA1E8B">
        <w:rPr>
          <w:rFonts w:ascii="Courier New" w:hAnsi="Courier New" w:cs="Courier New"/>
        </w:rPr>
        <w:t>gem</w:t>
      </w:r>
      <w:proofErr w:type="spellEnd"/>
      <w:r w:rsidRPr="00FA1E8B">
        <w:rPr>
          <w:rFonts w:ascii="Courier New" w:hAnsi="Courier New" w:cs="Courier New"/>
        </w:rPr>
        <w:t xml:space="preserve"> </w:t>
      </w:r>
      <w:proofErr w:type="spellStart"/>
      <w:r w:rsidRPr="00FA1E8B">
        <w:rPr>
          <w:rFonts w:ascii="Courier New" w:hAnsi="Courier New" w:cs="Courier New"/>
        </w:rPr>
        <w:t>install</w:t>
      </w:r>
      <w:proofErr w:type="spellEnd"/>
      <w:r w:rsidRPr="00FA1E8B">
        <w:rPr>
          <w:rFonts w:ascii="Courier New" w:hAnsi="Courier New" w:cs="Courier New"/>
        </w:rPr>
        <w:t xml:space="preserve"> </w:t>
      </w:r>
      <w:proofErr w:type="spellStart"/>
      <w:r w:rsidRPr="00FA1E8B">
        <w:rPr>
          <w:rFonts w:ascii="Courier New" w:hAnsi="Courier New" w:cs="Courier New"/>
        </w:rPr>
        <w:t>cocoapods</w:t>
      </w:r>
      <w:proofErr w:type="spellEnd"/>
    </w:p>
    <w:p w14:paraId="4CFFAB49" w14:textId="0C86D5FC" w:rsidR="00FA1E8B" w:rsidRDefault="00FA1E8B" w:rsidP="00FA1E8B">
      <w:pPr>
        <w:pStyle w:val="PargrafodaLista"/>
        <w:numPr>
          <w:ilvl w:val="0"/>
          <w:numId w:val="7"/>
        </w:numPr>
      </w:pPr>
      <w:r>
        <w:t>Forneça sua senha e aguarde a instalação finalizar.</w:t>
      </w:r>
    </w:p>
    <w:p w14:paraId="4EB18D4E" w14:textId="13C60A7E" w:rsidR="00FA1E8B" w:rsidRDefault="00FA1E8B" w:rsidP="00FA1E8B">
      <w:r>
        <w:t xml:space="preserve">O </w:t>
      </w:r>
      <w:proofErr w:type="spellStart"/>
      <w:r>
        <w:t>Cocoapods</w:t>
      </w:r>
      <w:proofErr w:type="spellEnd"/>
      <w:r>
        <w:t xml:space="preserve"> está instalado. Para utilizá-lo em um projeto existente, execute os seguintes comandos:</w:t>
      </w:r>
    </w:p>
    <w:p w14:paraId="683D53D5" w14:textId="06E418C6" w:rsidR="00FA1E8B" w:rsidRDefault="00FA1E8B" w:rsidP="00FA1E8B">
      <w:pPr>
        <w:pStyle w:val="PargrafodaLista"/>
        <w:numPr>
          <w:ilvl w:val="0"/>
          <w:numId w:val="9"/>
        </w:numPr>
      </w:pPr>
      <w:r>
        <w:t xml:space="preserve">Futuramente mostraremos como criar um novo projeto e você poderá voltar aqui para executar estes passos. Então, </w:t>
      </w:r>
      <w:r w:rsidR="006361F9">
        <w:t xml:space="preserve">com o terminal aberto, navegue para a pasta do projeto existente (o comando </w:t>
      </w:r>
      <w:proofErr w:type="spellStart"/>
      <w:r w:rsidR="006361F9">
        <w:rPr>
          <w:b/>
        </w:rPr>
        <w:t>cd</w:t>
      </w:r>
      <w:proofErr w:type="spellEnd"/>
      <w:r w:rsidR="006361F9">
        <w:t xml:space="preserve"> pode ser utilizado para navegar entre diretórios via linha de comando).</w:t>
      </w:r>
    </w:p>
    <w:p w14:paraId="779727D0" w14:textId="6D9A3350" w:rsidR="006361F9" w:rsidRPr="006361F9" w:rsidRDefault="006361F9" w:rsidP="006361F9">
      <w:pPr>
        <w:ind w:left="360"/>
        <w:jc w:val="center"/>
        <w:rPr>
          <w:rFonts w:ascii="Courier New" w:hAnsi="Courier New" w:cs="Courier New"/>
        </w:rPr>
      </w:pPr>
      <w:proofErr w:type="spellStart"/>
      <w:r w:rsidRPr="006361F9">
        <w:rPr>
          <w:rFonts w:ascii="Courier New" w:hAnsi="Courier New" w:cs="Courier New"/>
        </w:rPr>
        <w:t>cd</w:t>
      </w:r>
      <w:proofErr w:type="spellEnd"/>
      <w:r w:rsidRPr="006361F9">
        <w:rPr>
          <w:rFonts w:ascii="Courier New" w:hAnsi="Courier New" w:cs="Courier New"/>
        </w:rPr>
        <w:t xml:space="preserve"> caminho/para/a/pasta/do/projeto</w:t>
      </w:r>
    </w:p>
    <w:p w14:paraId="7CDF4621" w14:textId="2BF70388" w:rsidR="006361F9" w:rsidRDefault="006361F9" w:rsidP="00FA1E8B">
      <w:pPr>
        <w:pStyle w:val="PargrafodaLista"/>
        <w:numPr>
          <w:ilvl w:val="0"/>
          <w:numId w:val="9"/>
        </w:numPr>
      </w:pPr>
      <w:r>
        <w:t xml:space="preserve">Agora precisamos inicializar o </w:t>
      </w:r>
      <w:proofErr w:type="spellStart"/>
      <w:r>
        <w:t>Cocoapods</w:t>
      </w:r>
      <w:proofErr w:type="spellEnd"/>
      <w:r>
        <w:t xml:space="preserve"> no projeto. Execute o comando:</w:t>
      </w:r>
    </w:p>
    <w:p w14:paraId="2ECDBFD7" w14:textId="2540DA07" w:rsidR="00960022" w:rsidRPr="00960022"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init</w:t>
      </w:r>
      <w:proofErr w:type="spellEnd"/>
    </w:p>
    <w:p w14:paraId="179AE2AF" w14:textId="59806C76" w:rsidR="006361F9" w:rsidRDefault="006361F9" w:rsidP="00FA1E8B">
      <w:pPr>
        <w:pStyle w:val="PargrafodaLista"/>
        <w:numPr>
          <w:ilvl w:val="0"/>
          <w:numId w:val="9"/>
        </w:numPr>
      </w:pPr>
      <w:r>
        <w:t xml:space="preserve">Na prática o </w:t>
      </w:r>
      <w:proofErr w:type="spellStart"/>
      <w:r>
        <w:rPr>
          <w:b/>
        </w:rPr>
        <w:t>init</w:t>
      </w:r>
      <w:proofErr w:type="spellEnd"/>
      <w:r>
        <w:t xml:space="preserve"> apenas criou um </w:t>
      </w:r>
      <w:proofErr w:type="spellStart"/>
      <w:r>
        <w:rPr>
          <w:b/>
        </w:rPr>
        <w:t>Podfile</w:t>
      </w:r>
      <w:proofErr w:type="spellEnd"/>
      <w:r>
        <w:rPr>
          <w:b/>
        </w:rPr>
        <w:t xml:space="preserve"> </w:t>
      </w:r>
      <w:r>
        <w:t xml:space="preserve">para você. No decorrer do curso iremos utilizar este </w:t>
      </w:r>
      <w:proofErr w:type="spellStart"/>
      <w:r>
        <w:t>Podfile</w:t>
      </w:r>
      <w:proofErr w:type="spellEnd"/>
      <w:r>
        <w:t>. Agora</w:t>
      </w:r>
      <w:r w:rsidR="00960022">
        <w:t xml:space="preserve"> execute o seguinte comando:</w:t>
      </w:r>
    </w:p>
    <w:p w14:paraId="4819641D" w14:textId="3FB2FF2B" w:rsidR="00FA1E8B"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install</w:t>
      </w:r>
      <w:proofErr w:type="spellEnd"/>
    </w:p>
    <w:p w14:paraId="4233AD97" w14:textId="4D3F2CDB" w:rsidR="00960022" w:rsidRDefault="00960022" w:rsidP="00960022">
      <w:pPr>
        <w:rPr>
          <w:b/>
        </w:rPr>
      </w:pPr>
      <w:r>
        <w:t xml:space="preserve">O comando </w:t>
      </w:r>
      <w:proofErr w:type="spellStart"/>
      <w:r>
        <w:rPr>
          <w:b/>
        </w:rPr>
        <w:t>install</w:t>
      </w:r>
      <w:proofErr w:type="spellEnd"/>
      <w:r>
        <w:t xml:space="preserve"> irá configurar e preparar um projeto compatível com o </w:t>
      </w:r>
      <w:proofErr w:type="spellStart"/>
      <w:r>
        <w:t>CocoaPods</w:t>
      </w:r>
      <w:proofErr w:type="spellEnd"/>
      <w:r>
        <w:t xml:space="preserve">. Veja que ele criou a pasta </w:t>
      </w:r>
      <w:proofErr w:type="spellStart"/>
      <w:r w:rsidRPr="00960022">
        <w:rPr>
          <w:b/>
        </w:rPr>
        <w:t>Pods</w:t>
      </w:r>
      <w:proofErr w:type="spellEnd"/>
      <w:r>
        <w:t xml:space="preserve"> e o arquivo de </w:t>
      </w:r>
      <w:proofErr w:type="gramStart"/>
      <w:r>
        <w:t xml:space="preserve">extensão </w:t>
      </w:r>
      <w:r>
        <w:rPr>
          <w:b/>
        </w:rPr>
        <w:t>.</w:t>
      </w:r>
      <w:proofErr w:type="spellStart"/>
      <w:r>
        <w:rPr>
          <w:b/>
        </w:rPr>
        <w:t>xcworkspace</w:t>
      </w:r>
      <w:proofErr w:type="spellEnd"/>
      <w:proofErr w:type="gramEnd"/>
      <w:r>
        <w:rPr>
          <w:b/>
        </w:rPr>
        <w:t>.</w:t>
      </w:r>
    </w:p>
    <w:p w14:paraId="0D3CBF8A" w14:textId="77777777" w:rsidR="00247CCE" w:rsidRDefault="00247CCE" w:rsidP="00960022">
      <w:pPr>
        <w:rPr>
          <w:b/>
        </w:rPr>
      </w:pPr>
    </w:p>
    <w:p w14:paraId="63E9F393" w14:textId="7CD57E52" w:rsidR="00960022" w:rsidRDefault="00247CCE" w:rsidP="00247CCE">
      <w:pPr>
        <w:jc w:val="center"/>
        <w:rPr>
          <w:b/>
        </w:rPr>
      </w:pPr>
      <w:r>
        <w:rPr>
          <w:b/>
          <w:noProof/>
        </w:rPr>
        <w:drawing>
          <wp:inline distT="0" distB="0" distL="0" distR="0" wp14:anchorId="255BF94A" wp14:editId="70E49BDF">
            <wp:extent cx="2451735" cy="105201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16-10-24 às 16.09.04.png"/>
                    <pic:cNvPicPr/>
                  </pic:nvPicPr>
                  <pic:blipFill>
                    <a:blip r:embed="rId46">
                      <a:extLst>
                        <a:ext uri="{28A0092B-C50C-407E-A947-70E740481C1C}">
                          <a14:useLocalDpi xmlns:a14="http://schemas.microsoft.com/office/drawing/2010/main" val="0"/>
                        </a:ext>
                      </a:extLst>
                    </a:blip>
                    <a:stretch>
                      <a:fillRect/>
                    </a:stretch>
                  </pic:blipFill>
                  <pic:spPr>
                    <a:xfrm>
                      <a:off x="0" y="0"/>
                      <a:ext cx="2479765" cy="1064044"/>
                    </a:xfrm>
                    <a:prstGeom prst="rect">
                      <a:avLst/>
                    </a:prstGeom>
                  </pic:spPr>
                </pic:pic>
              </a:graphicData>
            </a:graphic>
          </wp:inline>
        </w:drawing>
      </w:r>
    </w:p>
    <w:p w14:paraId="0BB7E995" w14:textId="49A98462" w:rsidR="00960022" w:rsidRPr="00294F6F" w:rsidRDefault="00960022" w:rsidP="00960022">
      <w:pPr>
        <w:rPr>
          <w:b/>
        </w:rPr>
      </w:pPr>
      <w:r w:rsidRPr="00294F6F">
        <w:rPr>
          <w:b/>
        </w:rPr>
        <w:t xml:space="preserve">A pasta </w:t>
      </w:r>
      <w:proofErr w:type="spellStart"/>
      <w:r w:rsidRPr="00294F6F">
        <w:rPr>
          <w:b/>
        </w:rPr>
        <w:t>Pods</w:t>
      </w:r>
      <w:proofErr w:type="spellEnd"/>
      <w:r w:rsidRPr="00294F6F">
        <w:rPr>
          <w:b/>
        </w:rPr>
        <w:t xml:space="preserve"> será onde todas as bibliotecas serão guardadas, enquanto que o arquivo de </w:t>
      </w:r>
      <w:proofErr w:type="gramStart"/>
      <w:r w:rsidRPr="00294F6F">
        <w:rPr>
          <w:b/>
        </w:rPr>
        <w:t>extensão .</w:t>
      </w:r>
      <w:proofErr w:type="spellStart"/>
      <w:r w:rsidRPr="00294F6F">
        <w:rPr>
          <w:b/>
        </w:rPr>
        <w:t>xcworkspace</w:t>
      </w:r>
      <w:proofErr w:type="spellEnd"/>
      <w:proofErr w:type="gramEnd"/>
      <w:r w:rsidRPr="00294F6F">
        <w:rPr>
          <w:b/>
        </w:rPr>
        <w:t xml:space="preserve"> se torna o arquivo principal do projeto (que antes disto era o </w:t>
      </w:r>
      <w:r w:rsidRPr="005E6A28">
        <w:rPr>
          <w:b/>
        </w:rPr>
        <w:t>.</w:t>
      </w:r>
      <w:proofErr w:type="spellStart"/>
      <w:r w:rsidRPr="005E6A28">
        <w:rPr>
          <w:b/>
        </w:rPr>
        <w:t>xcodeproj</w:t>
      </w:r>
      <w:proofErr w:type="spellEnd"/>
      <w:r w:rsidRPr="00294F6F">
        <w:rPr>
          <w:b/>
        </w:rPr>
        <w:t xml:space="preserve">). Então a partir </w:t>
      </w:r>
      <w:r w:rsidR="005E6A28" w:rsidRPr="00294F6F">
        <w:rPr>
          <w:b/>
        </w:rPr>
        <w:t>do momento que</w:t>
      </w:r>
      <w:r w:rsidRPr="00294F6F">
        <w:rPr>
          <w:b/>
        </w:rPr>
        <w:t xml:space="preserve"> você configura o </w:t>
      </w:r>
      <w:proofErr w:type="spellStart"/>
      <w:r w:rsidRPr="00294F6F">
        <w:rPr>
          <w:b/>
        </w:rPr>
        <w:t>CocoaPods</w:t>
      </w:r>
      <w:proofErr w:type="spellEnd"/>
      <w:r w:rsidRPr="00294F6F">
        <w:rPr>
          <w:b/>
        </w:rPr>
        <w:t xml:space="preserve"> no projeto (comando “</w:t>
      </w:r>
      <w:proofErr w:type="spellStart"/>
      <w:r w:rsidRPr="00294F6F">
        <w:rPr>
          <w:b/>
        </w:rPr>
        <w:t>pod</w:t>
      </w:r>
      <w:proofErr w:type="spellEnd"/>
      <w:r w:rsidRPr="00294F6F">
        <w:rPr>
          <w:b/>
        </w:rPr>
        <w:t xml:space="preserve"> </w:t>
      </w:r>
      <w:proofErr w:type="spellStart"/>
      <w:r w:rsidRPr="00294F6F">
        <w:rPr>
          <w:b/>
        </w:rPr>
        <w:t>install</w:t>
      </w:r>
      <w:proofErr w:type="spellEnd"/>
      <w:r w:rsidRPr="00294F6F">
        <w:rPr>
          <w:b/>
        </w:rPr>
        <w:t xml:space="preserve">”) você deve </w:t>
      </w:r>
      <w:r w:rsidRPr="005E6A28">
        <w:rPr>
          <w:b/>
        </w:rPr>
        <w:t xml:space="preserve">utilizar somente o </w:t>
      </w:r>
      <w:proofErr w:type="gramStart"/>
      <w:r w:rsidRPr="005E6A28">
        <w:rPr>
          <w:b/>
        </w:rPr>
        <w:t>arquivo</w:t>
      </w:r>
      <w:r w:rsidRPr="00294F6F">
        <w:rPr>
          <w:b/>
        </w:rPr>
        <w:t xml:space="preserve"> </w:t>
      </w:r>
      <w:r w:rsidRPr="005E6A28">
        <w:rPr>
          <w:b/>
        </w:rPr>
        <w:t>.</w:t>
      </w:r>
      <w:proofErr w:type="spellStart"/>
      <w:r w:rsidRPr="005E6A28">
        <w:rPr>
          <w:b/>
        </w:rPr>
        <w:t>xcworkspace</w:t>
      </w:r>
      <w:proofErr w:type="spellEnd"/>
      <w:proofErr w:type="gramEnd"/>
      <w:r w:rsidRPr="00294F6F">
        <w:rPr>
          <w:b/>
        </w:rPr>
        <w:t>.</w:t>
      </w:r>
    </w:p>
    <w:p w14:paraId="2C34CC6F" w14:textId="6E8CB89E" w:rsidR="00FA1E8B" w:rsidRDefault="00247CCE" w:rsidP="00FA1E8B">
      <w:r>
        <w:t xml:space="preserve">No decorrer do curso iremos falar mais um pouco do </w:t>
      </w:r>
      <w:proofErr w:type="spellStart"/>
      <w:r>
        <w:t>Cocoapods</w:t>
      </w:r>
      <w:proofErr w:type="spellEnd"/>
      <w:r>
        <w:t>.</w:t>
      </w:r>
    </w:p>
    <w:p w14:paraId="754216EE" w14:textId="77777777" w:rsidR="00FA1E8B" w:rsidRPr="00FA1E8B" w:rsidRDefault="00FA1E8B" w:rsidP="00FA1E8B"/>
    <w:p w14:paraId="14235385" w14:textId="3FD1A7D7" w:rsidR="007F316D" w:rsidRDefault="00EB5E03" w:rsidP="007F316D">
      <w:pPr>
        <w:pStyle w:val="Ttulo2"/>
      </w:pPr>
      <w:r>
        <w:lastRenderedPageBreak/>
        <w:t>Playground</w:t>
      </w:r>
    </w:p>
    <w:p w14:paraId="5F6DD8CF" w14:textId="3BD90C14" w:rsidR="007F316D" w:rsidRDefault="001D15AB" w:rsidP="007F316D">
      <w:r>
        <w:t xml:space="preserve">No Android Studio, não temos um ambiente controlado para fazermos nossos experimentos, como testar algoritmos ou </w:t>
      </w:r>
      <w:r w:rsidR="000B6C0F">
        <w:t>realizar testes rápidos em uma biblioteca. Se quiséssemos tal feito, teríamos que executar um aplicativo no smartphone ou no simulador, e sabemos que isto demora.</w:t>
      </w:r>
    </w:p>
    <w:p w14:paraId="43CD739C" w14:textId="72F28EBC" w:rsidR="000B6C0F" w:rsidRDefault="000B6C0F" w:rsidP="007F316D">
      <w:r>
        <w:t>Quando o intuito é testar um trecho de código que não diz respeito a uma interface gráfica, o Xcode nos oferece o Playground.</w:t>
      </w:r>
    </w:p>
    <w:p w14:paraId="507D5354" w14:textId="6BA1ECF1" w:rsidR="000B6C0F" w:rsidRDefault="000B6C0F" w:rsidP="007F316D">
      <w:r>
        <w:t xml:space="preserve">Como o próprio nome sugere, o Playground é o local que utilizamos para brincar de programar. Este é o local mais aconselhado para aprendermos a programar em Swift, pois obtemos resultados rápidos e não necessariamente estruturados. </w:t>
      </w:r>
    </w:p>
    <w:p w14:paraId="77C37D04" w14:textId="767A93F6" w:rsidR="009836FA" w:rsidRDefault="009836FA" w:rsidP="009836FA">
      <w:pPr>
        <w:pStyle w:val="Ttulo3"/>
      </w:pPr>
      <w:r>
        <w:t>Criando um Playground</w:t>
      </w:r>
    </w:p>
    <w:p w14:paraId="29977599" w14:textId="07A7EECD" w:rsidR="009836FA" w:rsidRDefault="009836FA" w:rsidP="009836FA">
      <w:r>
        <w:t>Vamos logo criar um Playground pois ele será bastante utilizado na Unidade 2. Para isto execute os seguintes passos.</w:t>
      </w:r>
    </w:p>
    <w:p w14:paraId="5080F3B5" w14:textId="77777777" w:rsidR="009836FA" w:rsidRDefault="009836FA" w:rsidP="009836FA">
      <w:pPr>
        <w:pBdr>
          <w:bottom w:val="single" w:sz="4" w:space="1" w:color="auto"/>
        </w:pBdr>
      </w:pPr>
    </w:p>
    <w:p w14:paraId="7E123A4C" w14:textId="3E57E9D9" w:rsidR="009836FA" w:rsidRDefault="009836FA" w:rsidP="009836FA">
      <w:pPr>
        <w:pStyle w:val="PargrafodaLista"/>
        <w:numPr>
          <w:ilvl w:val="0"/>
          <w:numId w:val="10"/>
        </w:numPr>
      </w:pPr>
      <w:r>
        <w:t>Abra o Xcode e a seguinte tela irá aparecer:</w:t>
      </w:r>
    </w:p>
    <w:p w14:paraId="6C2FAA20" w14:textId="0BEA98D2" w:rsidR="00C37C01" w:rsidRDefault="00C37C01" w:rsidP="00C37C01">
      <w:pPr>
        <w:pStyle w:val="PargrafodaLista"/>
        <w:jc w:val="center"/>
      </w:pPr>
      <w:r>
        <w:rPr>
          <w:noProof/>
        </w:rPr>
        <w:drawing>
          <wp:inline distT="0" distB="0" distL="0" distR="0" wp14:anchorId="41F557ED" wp14:editId="580C915B">
            <wp:extent cx="5733415" cy="3378835"/>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16-10-25 às 00.09.48.png"/>
                    <pic:cNvPicPr/>
                  </pic:nvPicPr>
                  <pic:blipFill>
                    <a:blip r:embed="rId47">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07425D07" w14:textId="791B4647" w:rsidR="00C37C01" w:rsidRDefault="00C37C01" w:rsidP="00C37C01">
      <w:pPr>
        <w:pStyle w:val="PargrafodaLista"/>
        <w:numPr>
          <w:ilvl w:val="0"/>
          <w:numId w:val="10"/>
        </w:numPr>
      </w:pPr>
      <w:r>
        <w:t xml:space="preserve">Clique na opção </w:t>
      </w:r>
      <w:proofErr w:type="spellStart"/>
      <w:r>
        <w:rPr>
          <w:b/>
        </w:rPr>
        <w:t>Get</w:t>
      </w:r>
      <w:proofErr w:type="spellEnd"/>
      <w:r>
        <w:rPr>
          <w:b/>
        </w:rPr>
        <w:t xml:space="preserve"> </w:t>
      </w:r>
      <w:proofErr w:type="spellStart"/>
      <w:r>
        <w:rPr>
          <w:b/>
        </w:rPr>
        <w:t>started</w:t>
      </w:r>
      <w:proofErr w:type="spellEnd"/>
      <w:r>
        <w:rPr>
          <w:b/>
        </w:rPr>
        <w:t xml:space="preserve"> </w:t>
      </w:r>
      <w:proofErr w:type="spellStart"/>
      <w:r>
        <w:rPr>
          <w:b/>
        </w:rPr>
        <w:t>with</w:t>
      </w:r>
      <w:proofErr w:type="spellEnd"/>
      <w:r>
        <w:rPr>
          <w:b/>
        </w:rPr>
        <w:t xml:space="preserve"> a playground </w:t>
      </w:r>
      <w:r>
        <w:t>(Inicie com um playground):</w:t>
      </w:r>
    </w:p>
    <w:p w14:paraId="623BE85D" w14:textId="77777777" w:rsidR="00C37C01" w:rsidRDefault="00C37C01" w:rsidP="00C37C01">
      <w:pPr>
        <w:pStyle w:val="PargrafodaLista"/>
      </w:pPr>
    </w:p>
    <w:p w14:paraId="7D712812" w14:textId="66B48529" w:rsidR="00C37C01" w:rsidRDefault="00C37C01" w:rsidP="00C37C01">
      <w:pPr>
        <w:pStyle w:val="PargrafodaLista"/>
        <w:jc w:val="center"/>
      </w:pPr>
      <w:r>
        <w:rPr>
          <w:noProof/>
        </w:rPr>
        <w:drawing>
          <wp:inline distT="0" distB="0" distL="0" distR="0" wp14:anchorId="36655A4D" wp14:editId="4B43A207">
            <wp:extent cx="2578484" cy="51382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6-10-25 às 00.11.53.png"/>
                    <pic:cNvPicPr/>
                  </pic:nvPicPr>
                  <pic:blipFill>
                    <a:blip r:embed="rId48">
                      <a:extLst>
                        <a:ext uri="{28A0092B-C50C-407E-A947-70E740481C1C}">
                          <a14:useLocalDpi xmlns:a14="http://schemas.microsoft.com/office/drawing/2010/main" val="0"/>
                        </a:ext>
                      </a:extLst>
                    </a:blip>
                    <a:stretch>
                      <a:fillRect/>
                    </a:stretch>
                  </pic:blipFill>
                  <pic:spPr>
                    <a:xfrm>
                      <a:off x="0" y="0"/>
                      <a:ext cx="2645331" cy="527150"/>
                    </a:xfrm>
                    <a:prstGeom prst="rect">
                      <a:avLst/>
                    </a:prstGeom>
                  </pic:spPr>
                </pic:pic>
              </a:graphicData>
            </a:graphic>
          </wp:inline>
        </w:drawing>
      </w:r>
    </w:p>
    <w:p w14:paraId="2F4E25EE" w14:textId="77777777" w:rsidR="00C37C01" w:rsidRDefault="00C37C01" w:rsidP="00C37C01">
      <w:pPr>
        <w:pStyle w:val="PargrafodaLista"/>
        <w:jc w:val="center"/>
      </w:pPr>
    </w:p>
    <w:p w14:paraId="6A0403DA" w14:textId="1E8EED3B" w:rsidR="00C37C01" w:rsidRDefault="00C37C01" w:rsidP="00C37C01">
      <w:pPr>
        <w:pStyle w:val="PargrafodaLista"/>
        <w:numPr>
          <w:ilvl w:val="0"/>
          <w:numId w:val="10"/>
        </w:numPr>
      </w:pPr>
      <w:r>
        <w:t xml:space="preserve">Alternativamente você pode criar um novo Playground utilizando o menu </w:t>
      </w:r>
      <w:r>
        <w:rPr>
          <w:b/>
        </w:rPr>
        <w:t xml:space="preserve">File &gt; New &gt; Playground... </w:t>
      </w:r>
      <w:r>
        <w:t>com o Xcode aberto.</w:t>
      </w:r>
    </w:p>
    <w:p w14:paraId="6C93CAC3" w14:textId="77777777" w:rsidR="004F1E9D" w:rsidRPr="00294F6F" w:rsidRDefault="00C37C01" w:rsidP="00C37C01">
      <w:pPr>
        <w:pStyle w:val="PargrafodaLista"/>
        <w:numPr>
          <w:ilvl w:val="0"/>
          <w:numId w:val="10"/>
        </w:numPr>
      </w:pPr>
      <w:r>
        <w:t xml:space="preserve">Na nova tela que se abriu, escolha um nome para o seu Playground e clique em </w:t>
      </w:r>
      <w:r>
        <w:rPr>
          <w:b/>
        </w:rPr>
        <w:t>Next</w:t>
      </w:r>
      <w:r>
        <w:t xml:space="preserve">. Neste demos o nome </w:t>
      </w:r>
      <w:r>
        <w:rPr>
          <w:b/>
        </w:rPr>
        <w:t>Swift_Parte-1.</w:t>
      </w:r>
    </w:p>
    <w:p w14:paraId="62D0AB66" w14:textId="77777777" w:rsidR="004F1E9D" w:rsidRDefault="004F1E9D" w:rsidP="00294F6F">
      <w:pPr>
        <w:keepNext/>
        <w:jc w:val="center"/>
      </w:pPr>
      <w:r>
        <w:rPr>
          <w:noProof/>
        </w:rPr>
        <w:lastRenderedPageBreak/>
        <w:drawing>
          <wp:inline distT="0" distB="0" distL="0" distR="0" wp14:anchorId="43F532C9" wp14:editId="521333D9">
            <wp:extent cx="5729605" cy="4062730"/>
            <wp:effectExtent l="0" t="0" r="10795" b="1270"/>
            <wp:docPr id="37" name="Imagem 37" descr="Captura%20de%20Tela%202016-11-02%20às%201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Tela%202016-11-02%20às%2017.17.4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9605" cy="4062730"/>
                    </a:xfrm>
                    <a:prstGeom prst="rect">
                      <a:avLst/>
                    </a:prstGeom>
                    <a:noFill/>
                    <a:ln>
                      <a:noFill/>
                    </a:ln>
                  </pic:spPr>
                </pic:pic>
              </a:graphicData>
            </a:graphic>
          </wp:inline>
        </w:drawing>
      </w:r>
    </w:p>
    <w:p w14:paraId="7CABD462" w14:textId="3D1E6CE4" w:rsidR="00C37C01" w:rsidRPr="00C37C01" w:rsidRDefault="004F1E9D" w:rsidP="00294F6F">
      <w:pPr>
        <w:pStyle w:val="Legenda"/>
        <w:jc w:val="center"/>
      </w:pPr>
      <w:r>
        <w:t xml:space="preserve">Figura </w:t>
      </w:r>
      <w:fldSimple w:instr=" SEQ Figura \* ARABIC ">
        <w:ins w:id="497" w:author="Willian" w:date="2016-11-04T20:56:00Z">
          <w:r w:rsidR="00057162">
            <w:rPr>
              <w:noProof/>
            </w:rPr>
            <w:t>35</w:t>
          </w:r>
        </w:ins>
        <w:del w:id="498" w:author="Willian" w:date="2016-11-04T20:23:00Z">
          <w:r w:rsidR="00644F89" w:rsidDel="00B21CFA">
            <w:rPr>
              <w:noProof/>
            </w:rPr>
            <w:delText>27</w:delText>
          </w:r>
        </w:del>
      </w:fldSimple>
      <w:r>
        <w:t xml:space="preserve"> - Nomeando o Playground</w:t>
      </w:r>
    </w:p>
    <w:p w14:paraId="464D0590" w14:textId="4C74EED7" w:rsidR="00C37C01" w:rsidRDefault="00C37C01" w:rsidP="00C37C01">
      <w:pPr>
        <w:pStyle w:val="PargrafodaLista"/>
        <w:numPr>
          <w:ilvl w:val="0"/>
          <w:numId w:val="10"/>
        </w:numPr>
      </w:pPr>
      <w:r>
        <w:t>Agora escolha o local onde você deseja salvar o arquivo playground</w:t>
      </w:r>
      <w:r w:rsidR="00055007">
        <w:t>.</w:t>
      </w:r>
    </w:p>
    <w:p w14:paraId="72F2174E" w14:textId="2CB6DB16" w:rsidR="00055007" w:rsidRDefault="00055007" w:rsidP="00055007">
      <w:r>
        <w:t>Feito. Você já tem o primeiro arquivo em Swift.</w:t>
      </w:r>
    </w:p>
    <w:p w14:paraId="60007BD5" w14:textId="77777777" w:rsidR="004F1E9D" w:rsidRDefault="00680CD3" w:rsidP="00294F6F">
      <w:pPr>
        <w:keepNext/>
        <w:jc w:val="center"/>
      </w:pPr>
      <w:r>
        <w:rPr>
          <w:noProof/>
        </w:rPr>
        <w:drawing>
          <wp:inline distT="0" distB="0" distL="0" distR="0" wp14:anchorId="4D115D6C" wp14:editId="2776343E">
            <wp:extent cx="5714655" cy="2634558"/>
            <wp:effectExtent l="203200" t="203200" r="203835" b="2108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2016-10-25 às 00.21.18.png"/>
                    <pic:cNvPicPr/>
                  </pic:nvPicPr>
                  <pic:blipFill rotWithShape="1">
                    <a:blip r:embed="rId50">
                      <a:extLst>
                        <a:ext uri="{28A0092B-C50C-407E-A947-70E740481C1C}">
                          <a14:useLocalDpi xmlns:a14="http://schemas.microsoft.com/office/drawing/2010/main" val="0"/>
                        </a:ext>
                      </a:extLst>
                    </a:blip>
                    <a:srcRect l="316" t="669" r="1" b="1950"/>
                    <a:stretch/>
                  </pic:blipFill>
                  <pic:spPr bwMode="auto">
                    <a:xfrm>
                      <a:off x="0" y="0"/>
                      <a:ext cx="5715308" cy="2634859"/>
                    </a:xfrm>
                    <a:prstGeom prst="rect">
                      <a:avLst/>
                    </a:prstGeom>
                    <a:ln>
                      <a:noFill/>
                    </a:ln>
                    <a:effectLst>
                      <a:outerShdw blurRad="190500" algn="tl" rotWithShape="0">
                        <a:srgbClr val="000000">
                          <a:alpha val="40000"/>
                        </a:srgbClr>
                      </a:outerShdw>
                      <a:softEdge rad="0"/>
                    </a:effectLst>
                    <a:extLst>
                      <a:ext uri="{53640926-AAD7-44D8-BBD7-CCE9431645EC}">
                        <a14:shadowObscured xmlns:a14="http://schemas.microsoft.com/office/drawing/2010/main"/>
                      </a:ext>
                    </a:extLst>
                  </pic:spPr>
                </pic:pic>
              </a:graphicData>
            </a:graphic>
          </wp:inline>
        </w:drawing>
      </w:r>
    </w:p>
    <w:p w14:paraId="5AE3D881" w14:textId="09D88269" w:rsidR="004F1E9D" w:rsidRDefault="004F1E9D" w:rsidP="00294F6F">
      <w:pPr>
        <w:pStyle w:val="Legenda"/>
        <w:jc w:val="center"/>
      </w:pPr>
      <w:r>
        <w:t xml:space="preserve">Figura </w:t>
      </w:r>
      <w:fldSimple w:instr=" SEQ Figura \* ARABIC ">
        <w:ins w:id="499" w:author="Willian" w:date="2016-11-04T20:56:00Z">
          <w:r w:rsidR="00057162">
            <w:rPr>
              <w:noProof/>
            </w:rPr>
            <w:t>36</w:t>
          </w:r>
        </w:ins>
        <w:del w:id="500" w:author="Willian" w:date="2016-11-04T20:23:00Z">
          <w:r w:rsidR="00644F89" w:rsidDel="00B21CFA">
            <w:rPr>
              <w:noProof/>
            </w:rPr>
            <w:delText>28</w:delText>
          </w:r>
        </w:del>
      </w:fldSimple>
      <w:r>
        <w:t xml:space="preserve"> - Novo Playground criado</w:t>
      </w:r>
    </w:p>
    <w:p w14:paraId="1C5363C2" w14:textId="0CF64D4F" w:rsidR="009836FA" w:rsidRPr="009836FA" w:rsidRDefault="009836FA" w:rsidP="009836FA"/>
    <w:p w14:paraId="31963CA9" w14:textId="2DDAC7F3" w:rsidR="000B6C0F" w:rsidRDefault="000B6C0F" w:rsidP="000B6C0F">
      <w:pPr>
        <w:pStyle w:val="Ttulo3"/>
      </w:pPr>
      <w:r>
        <w:lastRenderedPageBreak/>
        <w:t>Painéis do Playground</w:t>
      </w:r>
    </w:p>
    <w:p w14:paraId="1AA45843" w14:textId="4947B483" w:rsidR="000B6C0F" w:rsidRDefault="000B6C0F" w:rsidP="000B6C0F">
      <w:pPr>
        <w:rPr>
          <w:b/>
        </w:rPr>
      </w:pPr>
      <w:r>
        <w:rPr>
          <w:b/>
        </w:rPr>
        <w:t>Editor</w:t>
      </w:r>
    </w:p>
    <w:p w14:paraId="48E9B349" w14:textId="46017CDB" w:rsidR="009836FA" w:rsidRDefault="009836FA" w:rsidP="009836FA">
      <w:pPr>
        <w:ind w:left="567"/>
      </w:pPr>
      <w:r>
        <w:t>O editor do Playground é a nossa área de trabalho. É o local onde iremos codificar</w:t>
      </w:r>
      <w:r w:rsidR="00680CD3">
        <w:t>.</w:t>
      </w:r>
    </w:p>
    <w:p w14:paraId="29F5E985" w14:textId="77777777" w:rsidR="004F1E9D" w:rsidRDefault="00680CD3" w:rsidP="00294F6F">
      <w:pPr>
        <w:keepNext/>
        <w:ind w:left="567"/>
        <w:jc w:val="center"/>
      </w:pPr>
      <w:r>
        <w:rPr>
          <w:noProof/>
        </w:rPr>
        <w:drawing>
          <wp:inline distT="0" distB="0" distL="0" distR="0" wp14:anchorId="01D1E760" wp14:editId="78F3277B">
            <wp:extent cx="5688148" cy="2059305"/>
            <wp:effectExtent l="203200" t="203200" r="205105" b="2012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6-10-25 às 00.18.05.png"/>
                    <pic:cNvPicPr/>
                  </pic:nvPicPr>
                  <pic:blipFill rotWithShape="1">
                    <a:blip r:embed="rId51">
                      <a:extLst>
                        <a:ext uri="{28A0092B-C50C-407E-A947-70E740481C1C}">
                          <a14:useLocalDpi xmlns:a14="http://schemas.microsoft.com/office/drawing/2010/main" val="0"/>
                        </a:ext>
                      </a:extLst>
                    </a:blip>
                    <a:srcRect l="790"/>
                    <a:stretch/>
                  </pic:blipFill>
                  <pic:spPr bwMode="auto">
                    <a:xfrm>
                      <a:off x="0" y="0"/>
                      <a:ext cx="5688148" cy="2059305"/>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9EF522E" w14:textId="392EA87E" w:rsidR="004F1E9D" w:rsidRDefault="004F1E9D" w:rsidP="00294F6F">
      <w:pPr>
        <w:pStyle w:val="Legenda"/>
        <w:jc w:val="center"/>
      </w:pPr>
      <w:r>
        <w:t xml:space="preserve">Figura </w:t>
      </w:r>
      <w:fldSimple w:instr=" SEQ Figura \* ARABIC ">
        <w:ins w:id="501" w:author="Willian" w:date="2016-11-04T20:56:00Z">
          <w:r w:rsidR="00057162">
            <w:rPr>
              <w:noProof/>
            </w:rPr>
            <w:t>37</w:t>
          </w:r>
        </w:ins>
        <w:del w:id="502" w:author="Willian" w:date="2016-11-04T20:23:00Z">
          <w:r w:rsidR="00644F89" w:rsidDel="00B21CFA">
            <w:rPr>
              <w:noProof/>
            </w:rPr>
            <w:delText>29</w:delText>
          </w:r>
        </w:del>
      </w:fldSimple>
      <w:r>
        <w:t xml:space="preserve"> - Editor do Playground</w:t>
      </w:r>
    </w:p>
    <w:p w14:paraId="7CBEFD1F" w14:textId="742E295E" w:rsidR="00680CD3" w:rsidRPr="009836FA" w:rsidRDefault="00680CD3" w:rsidP="009836FA">
      <w:pPr>
        <w:ind w:left="567"/>
      </w:pPr>
    </w:p>
    <w:p w14:paraId="3D35854D" w14:textId="0DB56CA1" w:rsidR="000B6C0F" w:rsidRDefault="000B6C0F" w:rsidP="000B6C0F">
      <w:pPr>
        <w:rPr>
          <w:b/>
        </w:rPr>
      </w:pPr>
      <w:r>
        <w:rPr>
          <w:b/>
        </w:rPr>
        <w:t>Console</w:t>
      </w:r>
    </w:p>
    <w:p w14:paraId="13E6768F" w14:textId="56610F00" w:rsidR="009836FA" w:rsidRDefault="009836FA" w:rsidP="009836FA">
      <w:pPr>
        <w:ind w:left="567"/>
      </w:pPr>
      <w:r>
        <w:t xml:space="preserve">Resultados de </w:t>
      </w:r>
      <w:proofErr w:type="spellStart"/>
      <w:r>
        <w:t>prints</w:t>
      </w:r>
      <w:proofErr w:type="spellEnd"/>
      <w:r>
        <w:t xml:space="preserve"> e exceções são exibidos no console</w:t>
      </w:r>
      <w:r w:rsidR="00680CD3">
        <w:t>.</w:t>
      </w:r>
    </w:p>
    <w:p w14:paraId="79D95BBA" w14:textId="77777777" w:rsidR="004F1E9D" w:rsidRDefault="00680CD3" w:rsidP="00294F6F">
      <w:pPr>
        <w:keepNext/>
        <w:ind w:left="567"/>
      </w:pPr>
      <w:r>
        <w:rPr>
          <w:noProof/>
        </w:rPr>
        <w:drawing>
          <wp:inline distT="0" distB="0" distL="0" distR="0" wp14:anchorId="3E335E72" wp14:editId="5AFA6179">
            <wp:extent cx="5703927" cy="1104082"/>
            <wp:effectExtent l="203200" t="203200" r="189230" b="1917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2016-10-25 às 00.18.40.png"/>
                    <pic:cNvPicPr/>
                  </pic:nvPicPr>
                  <pic:blipFill rotWithShape="1">
                    <a:blip r:embed="rId52">
                      <a:extLst>
                        <a:ext uri="{28A0092B-C50C-407E-A947-70E740481C1C}">
                          <a14:useLocalDpi xmlns:a14="http://schemas.microsoft.com/office/drawing/2010/main" val="0"/>
                        </a:ext>
                      </a:extLst>
                    </a:blip>
                    <a:srcRect l="474" t="2757" b="29953"/>
                    <a:stretch/>
                  </pic:blipFill>
                  <pic:spPr bwMode="auto">
                    <a:xfrm>
                      <a:off x="0" y="0"/>
                      <a:ext cx="5706255" cy="1104533"/>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2A0F3CC" w14:textId="0F169FCF" w:rsidR="004F1E9D" w:rsidRDefault="004F1E9D" w:rsidP="00294F6F">
      <w:pPr>
        <w:pStyle w:val="Legenda"/>
        <w:jc w:val="center"/>
      </w:pPr>
      <w:r>
        <w:t xml:space="preserve">Figura </w:t>
      </w:r>
      <w:fldSimple w:instr=" SEQ Figura \* ARABIC ">
        <w:ins w:id="503" w:author="Willian" w:date="2016-11-04T20:56:00Z">
          <w:r w:rsidR="00057162">
            <w:rPr>
              <w:noProof/>
            </w:rPr>
            <w:t>38</w:t>
          </w:r>
        </w:ins>
        <w:del w:id="504" w:author="Willian" w:date="2016-11-04T20:23:00Z">
          <w:r w:rsidR="00644F89" w:rsidDel="00B21CFA">
            <w:rPr>
              <w:noProof/>
            </w:rPr>
            <w:delText>30</w:delText>
          </w:r>
        </w:del>
      </w:fldSimple>
      <w:r>
        <w:t xml:space="preserve"> - </w:t>
      </w:r>
      <w:proofErr w:type="spellStart"/>
      <w:r>
        <w:t>Cosole</w:t>
      </w:r>
      <w:proofErr w:type="spellEnd"/>
      <w:r>
        <w:t xml:space="preserve"> do Playground</w:t>
      </w:r>
    </w:p>
    <w:p w14:paraId="233E8210" w14:textId="0813C781" w:rsidR="00680CD3" w:rsidRDefault="00680CD3" w:rsidP="009836FA">
      <w:pPr>
        <w:ind w:left="567"/>
      </w:pPr>
    </w:p>
    <w:p w14:paraId="421FBB4B" w14:textId="7EE44964" w:rsidR="00680CD3" w:rsidRDefault="00680CD3" w:rsidP="009836FA">
      <w:pPr>
        <w:ind w:left="567"/>
      </w:pPr>
      <w:r>
        <w:t>Logo acima do co</w:t>
      </w:r>
      <w:r w:rsidR="004A663F">
        <w:t>n</w:t>
      </w:r>
      <w:r>
        <w:t xml:space="preserve">sole temos dois botões: o </w:t>
      </w:r>
      <w:r>
        <w:rPr>
          <w:b/>
        </w:rPr>
        <w:t>Ocultar/Mostrar C</w:t>
      </w:r>
      <w:r w:rsidRPr="00680CD3">
        <w:rPr>
          <w:b/>
        </w:rPr>
        <w:t>onsole</w:t>
      </w:r>
      <w:r>
        <w:t xml:space="preserve"> e o </w:t>
      </w:r>
      <w:r>
        <w:rPr>
          <w:b/>
        </w:rPr>
        <w:t>Executar</w:t>
      </w:r>
      <w:r>
        <w:t>, respectivamente.</w:t>
      </w:r>
    </w:p>
    <w:p w14:paraId="77F98830" w14:textId="77777777" w:rsidR="00644F89" w:rsidRDefault="00680CD3" w:rsidP="00294F6F">
      <w:pPr>
        <w:keepNext/>
        <w:ind w:left="567"/>
        <w:jc w:val="center"/>
      </w:pPr>
      <w:r>
        <w:rPr>
          <w:noProof/>
        </w:rPr>
        <w:drawing>
          <wp:inline distT="0" distB="0" distL="0" distR="0" wp14:anchorId="198343C6" wp14:editId="5D446BAE">
            <wp:extent cx="736600" cy="304800"/>
            <wp:effectExtent l="76200" t="76200" r="76200" b="762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2016-10-25 às 00.18.49.png"/>
                    <pic:cNvPicPr/>
                  </pic:nvPicPr>
                  <pic:blipFill>
                    <a:blip r:embed="rId53">
                      <a:extLst>
                        <a:ext uri="{28A0092B-C50C-407E-A947-70E740481C1C}">
                          <a14:useLocalDpi xmlns:a14="http://schemas.microsoft.com/office/drawing/2010/main" val="0"/>
                        </a:ext>
                      </a:extLst>
                    </a:blip>
                    <a:stretch>
                      <a:fillRect/>
                    </a:stretch>
                  </pic:blipFill>
                  <pic:spPr>
                    <a:xfrm>
                      <a:off x="0" y="0"/>
                      <a:ext cx="736600" cy="304800"/>
                    </a:xfrm>
                    <a:prstGeom prst="rect">
                      <a:avLst/>
                    </a:prstGeom>
                    <a:ln>
                      <a:noFill/>
                    </a:ln>
                    <a:effectLst>
                      <a:outerShdw blurRad="76200" algn="tl" rotWithShape="0">
                        <a:srgbClr val="000000">
                          <a:alpha val="40000"/>
                        </a:srgbClr>
                      </a:outerShdw>
                    </a:effectLst>
                  </pic:spPr>
                </pic:pic>
              </a:graphicData>
            </a:graphic>
          </wp:inline>
        </w:drawing>
      </w:r>
    </w:p>
    <w:p w14:paraId="3AEA960B" w14:textId="160907E9" w:rsidR="00644F89" w:rsidRDefault="00644F89" w:rsidP="00294F6F">
      <w:pPr>
        <w:pStyle w:val="Legenda"/>
        <w:jc w:val="center"/>
      </w:pPr>
      <w:r>
        <w:t xml:space="preserve">Figura </w:t>
      </w:r>
      <w:fldSimple w:instr=" SEQ Figura \* ARABIC ">
        <w:ins w:id="505" w:author="Willian" w:date="2016-11-04T20:56:00Z">
          <w:r w:rsidR="00057162">
            <w:rPr>
              <w:noProof/>
            </w:rPr>
            <w:t>39</w:t>
          </w:r>
        </w:ins>
        <w:del w:id="506" w:author="Willian" w:date="2016-11-04T20:23:00Z">
          <w:r w:rsidDel="00B21CFA">
            <w:rPr>
              <w:noProof/>
            </w:rPr>
            <w:delText>31</w:delText>
          </w:r>
        </w:del>
      </w:fldSimple>
      <w:r>
        <w:t xml:space="preserve"> -  Botões </w:t>
      </w:r>
      <w:r w:rsidRPr="00A27DD4">
        <w:t>Ocultar/Mostrar Console e o Executar, respectivamente</w:t>
      </w:r>
    </w:p>
    <w:p w14:paraId="527A4336" w14:textId="0D1EF715" w:rsidR="00680CD3" w:rsidRDefault="00680CD3" w:rsidP="00680CD3">
      <w:pPr>
        <w:ind w:left="567"/>
        <w:jc w:val="center"/>
      </w:pPr>
    </w:p>
    <w:p w14:paraId="4C190645" w14:textId="0EB88ABC" w:rsidR="00680CD3" w:rsidRPr="00680CD3" w:rsidRDefault="00680CD3" w:rsidP="009836FA">
      <w:pPr>
        <w:ind w:left="567"/>
        <w:rPr>
          <w:b/>
        </w:rPr>
      </w:pPr>
      <w:r>
        <w:lastRenderedPageBreak/>
        <w:t xml:space="preserve">A cada nova instrução inserida o Xcode executa o código automaticamente e o resultado aparece na aba de </w:t>
      </w:r>
      <w:proofErr w:type="spellStart"/>
      <w:r>
        <w:rPr>
          <w:b/>
        </w:rPr>
        <w:t>Preview</w:t>
      </w:r>
      <w:proofErr w:type="spellEnd"/>
      <w:r>
        <w:t xml:space="preserve">, mas você pode executar manualmente clicando no botão </w:t>
      </w:r>
      <w:r>
        <w:rPr>
          <w:b/>
        </w:rPr>
        <w:t>Executar.</w:t>
      </w:r>
    </w:p>
    <w:p w14:paraId="0F90E3ED" w14:textId="77777777" w:rsidR="009836FA" w:rsidRPr="009836FA" w:rsidRDefault="009836FA" w:rsidP="009836FA">
      <w:pPr>
        <w:ind w:left="567"/>
      </w:pPr>
    </w:p>
    <w:p w14:paraId="5EE4E1C0" w14:textId="4AECD13C" w:rsidR="000B6C0F" w:rsidRDefault="00680CD3" w:rsidP="000B6C0F">
      <w:pPr>
        <w:rPr>
          <w:b/>
        </w:rPr>
      </w:pPr>
      <w:proofErr w:type="spellStart"/>
      <w:r>
        <w:rPr>
          <w:b/>
        </w:rPr>
        <w:t>Preview</w:t>
      </w:r>
      <w:proofErr w:type="spellEnd"/>
    </w:p>
    <w:p w14:paraId="24E3D352" w14:textId="67FE7CF8" w:rsidR="00683B51" w:rsidRDefault="00680CD3" w:rsidP="00683B51">
      <w:pPr>
        <w:ind w:left="567"/>
      </w:pPr>
      <w:r>
        <w:t xml:space="preserve">Como o Xcode executa o código a cada modificação do arquivo, o painel </w:t>
      </w:r>
      <w:proofErr w:type="spellStart"/>
      <w:r>
        <w:t>Preview</w:t>
      </w:r>
      <w:proofErr w:type="spellEnd"/>
      <w:r>
        <w:t xml:space="preserve"> se mantém atualizado com os valores das variáveis e operações de cada linha em específico.</w:t>
      </w:r>
    </w:p>
    <w:p w14:paraId="77EFBAC0" w14:textId="77777777" w:rsidR="00644F89" w:rsidRDefault="00683B51" w:rsidP="00294F6F">
      <w:pPr>
        <w:keepNext/>
        <w:ind w:left="567"/>
        <w:jc w:val="center"/>
      </w:pPr>
      <w:r>
        <w:rPr>
          <w:noProof/>
        </w:rPr>
        <w:drawing>
          <wp:inline distT="0" distB="0" distL="0" distR="0" wp14:anchorId="2878BB1B" wp14:editId="2DE93E0E">
            <wp:extent cx="1757394" cy="2095022"/>
            <wp:effectExtent l="203200" t="203200" r="198755" b="1911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2016-10-25 às 00.31.52.png"/>
                    <pic:cNvPicPr/>
                  </pic:nvPicPr>
                  <pic:blipFill>
                    <a:blip r:embed="rId54">
                      <a:extLst>
                        <a:ext uri="{28A0092B-C50C-407E-A947-70E740481C1C}">
                          <a14:useLocalDpi xmlns:a14="http://schemas.microsoft.com/office/drawing/2010/main" val="0"/>
                        </a:ext>
                      </a:extLst>
                    </a:blip>
                    <a:stretch>
                      <a:fillRect/>
                    </a:stretch>
                  </pic:blipFill>
                  <pic:spPr>
                    <a:xfrm>
                      <a:off x="0" y="0"/>
                      <a:ext cx="1767738" cy="2107353"/>
                    </a:xfrm>
                    <a:prstGeom prst="rect">
                      <a:avLst/>
                    </a:prstGeom>
                    <a:ln>
                      <a:noFill/>
                    </a:ln>
                    <a:effectLst>
                      <a:outerShdw blurRad="190500" algn="tl" rotWithShape="0">
                        <a:srgbClr val="000000">
                          <a:alpha val="40000"/>
                        </a:srgbClr>
                      </a:outerShdw>
                    </a:effectLst>
                  </pic:spPr>
                </pic:pic>
              </a:graphicData>
            </a:graphic>
          </wp:inline>
        </w:drawing>
      </w:r>
    </w:p>
    <w:p w14:paraId="532EB3D9" w14:textId="73E3278A" w:rsidR="00683B51" w:rsidRDefault="00644F89" w:rsidP="00294F6F">
      <w:pPr>
        <w:pStyle w:val="Legenda"/>
        <w:jc w:val="center"/>
      </w:pPr>
      <w:r>
        <w:t xml:space="preserve">Figura </w:t>
      </w:r>
      <w:fldSimple w:instr=" SEQ Figura \* ARABIC ">
        <w:ins w:id="507" w:author="Willian" w:date="2016-11-04T20:56:00Z">
          <w:r w:rsidR="00057162">
            <w:rPr>
              <w:noProof/>
            </w:rPr>
            <w:t>40</w:t>
          </w:r>
        </w:ins>
        <w:del w:id="508" w:author="Willian" w:date="2016-11-04T20:23:00Z">
          <w:r w:rsidDel="00B21CFA">
            <w:rPr>
              <w:noProof/>
            </w:rPr>
            <w:delText>32</w:delText>
          </w:r>
        </w:del>
      </w:fldSimple>
      <w:r>
        <w:t xml:space="preserve"> - Seção de </w:t>
      </w:r>
      <w:proofErr w:type="spellStart"/>
      <w:r>
        <w:t>Preview</w:t>
      </w:r>
      <w:proofErr w:type="spellEnd"/>
      <w:r>
        <w:t xml:space="preserve"> do Playground</w:t>
      </w:r>
    </w:p>
    <w:p w14:paraId="6EBB1264" w14:textId="77777777" w:rsidR="009836FA" w:rsidRPr="009836FA" w:rsidRDefault="009836FA" w:rsidP="009836FA">
      <w:pPr>
        <w:ind w:left="567"/>
      </w:pPr>
    </w:p>
    <w:p w14:paraId="6F326480" w14:textId="7895CE0C" w:rsidR="007F316D" w:rsidRDefault="00683B51" w:rsidP="00683B51">
      <w:pPr>
        <w:pStyle w:val="Ttulo2"/>
      </w:pPr>
      <w:r>
        <w:t>Hello World</w:t>
      </w:r>
    </w:p>
    <w:p w14:paraId="290D26CA" w14:textId="31C91720" w:rsidR="00683B51" w:rsidRDefault="00683B51" w:rsidP="00683B51">
      <w:pPr>
        <w:rPr>
          <w:rFonts w:ascii="Menlo" w:hAnsi="Menlo" w:cs="Menlo"/>
          <w:color w:val="C41A16"/>
          <w:sz w:val="18"/>
          <w:szCs w:val="18"/>
        </w:rPr>
      </w:pPr>
      <w:r>
        <w:t xml:space="preserve">Lembra da maldição do </w:t>
      </w:r>
      <w:r>
        <w:rPr>
          <w:b/>
        </w:rPr>
        <w:t xml:space="preserve">Hello World? </w:t>
      </w:r>
      <w:r>
        <w:t xml:space="preserve">Pois bem, parece que </w:t>
      </w:r>
      <w:r w:rsidR="004A663F">
        <w:t>aqui não foi levada</w:t>
      </w:r>
      <w:r>
        <w:t xml:space="preserve"> tão a sério. Vamos remover imediatamente a String </w:t>
      </w:r>
      <w:r w:rsidRPr="00683B51">
        <w:rPr>
          <w:rFonts w:ascii="Menlo" w:hAnsi="Menlo" w:cs="Menlo"/>
          <w:color w:val="C41A16"/>
          <w:sz w:val="18"/>
          <w:szCs w:val="18"/>
        </w:rPr>
        <w:t>“Hello, playground”</w:t>
      </w:r>
      <w:r>
        <w:t xml:space="preserve"> e substituir pelo nosso </w:t>
      </w:r>
      <w:r w:rsidRPr="00683B51">
        <w:rPr>
          <w:rFonts w:ascii="Menlo" w:hAnsi="Menlo" w:cs="Menlo"/>
          <w:color w:val="C41A16"/>
          <w:sz w:val="18"/>
          <w:szCs w:val="18"/>
        </w:rPr>
        <w:t>“Hello World!”</w:t>
      </w:r>
      <w:r>
        <w:rPr>
          <w:rFonts w:ascii="Menlo" w:hAnsi="Menlo" w:cs="Menlo"/>
          <w:color w:val="C41A16"/>
          <w:sz w:val="18"/>
          <w:szCs w:val="18"/>
        </w:rPr>
        <w:t>.</w:t>
      </w:r>
    </w:p>
    <w:p w14:paraId="05CD5CDB" w14:textId="77777777" w:rsidR="00683B51" w:rsidRPr="00683B51" w:rsidRDefault="00683B51" w:rsidP="00683B51">
      <w:pPr>
        <w:pBdr>
          <w:bottom w:val="single" w:sz="4" w:space="1" w:color="auto"/>
        </w:pBdr>
      </w:pPr>
    </w:p>
    <w:p w14:paraId="6DC32ECB" w14:textId="77777777" w:rsidR="007F316D" w:rsidRPr="007F316D" w:rsidRDefault="007F316D" w:rsidP="007F316D"/>
    <w:p w14:paraId="0707FE45" w14:textId="7BA5107D" w:rsidR="007F316D" w:rsidRDefault="00683B51" w:rsidP="00683B51">
      <w:pPr>
        <w:pStyle w:val="PargrafodaLista"/>
        <w:numPr>
          <w:ilvl w:val="0"/>
          <w:numId w:val="12"/>
        </w:numPr>
      </w:pPr>
      <w:r>
        <w:t>Remova todo o código do playground que acabamos de criar.</w:t>
      </w:r>
    </w:p>
    <w:p w14:paraId="638EE2F1" w14:textId="479978B1" w:rsidR="00683B51" w:rsidRDefault="00683B51" w:rsidP="00683B51">
      <w:pPr>
        <w:pStyle w:val="PargrafodaLista"/>
        <w:numPr>
          <w:ilvl w:val="0"/>
          <w:numId w:val="12"/>
        </w:numPr>
      </w:pPr>
      <w:r>
        <w:t>Agora insira a seguinte instrução:</w:t>
      </w:r>
    </w:p>
    <w:p w14:paraId="13DAAFDD" w14:textId="77777777" w:rsidR="00683B51" w:rsidRDefault="00683B51" w:rsidP="00683B51">
      <w:pPr>
        <w:pStyle w:val="PargrafodaLista"/>
      </w:pPr>
    </w:p>
    <w:p w14:paraId="65B7FC1C" w14:textId="30E8E159" w:rsidR="00683B51" w:rsidRPr="007F316D" w:rsidRDefault="00683B51" w:rsidP="00683B51">
      <w:pPr>
        <w:pStyle w:val="PargrafodaLista"/>
        <w:jc w:val="center"/>
      </w:pPr>
      <w:proofErr w:type="spellStart"/>
      <w:proofErr w:type="gramStart"/>
      <w:r>
        <w:rPr>
          <w:rFonts w:ascii="Menlo" w:hAnsi="Menlo" w:cs="Menlo"/>
          <w:color w:val="2E0D6E"/>
        </w:rPr>
        <w:t>print</w:t>
      </w:r>
      <w:proofErr w:type="spellEnd"/>
      <w:r>
        <w:rPr>
          <w:rFonts w:ascii="Menlo" w:hAnsi="Menlo" w:cs="Menlo"/>
        </w:rPr>
        <w:t>(</w:t>
      </w:r>
      <w:proofErr w:type="gramEnd"/>
      <w:r>
        <w:rPr>
          <w:rFonts w:ascii="Menlo" w:hAnsi="Menlo" w:cs="Menlo"/>
          <w:color w:val="C41A16"/>
        </w:rPr>
        <w:t>"Hello world"</w:t>
      </w:r>
      <w:r>
        <w:rPr>
          <w:rFonts w:ascii="Menlo" w:hAnsi="Menlo" w:cs="Menlo"/>
        </w:rPr>
        <w:t>)</w:t>
      </w:r>
    </w:p>
    <w:p w14:paraId="7B58A34D" w14:textId="22CBC0E3" w:rsidR="007F316D" w:rsidRDefault="00683B51" w:rsidP="007F316D">
      <w:r>
        <w:t xml:space="preserve">Você vai ver que a String aparecerá no console. Ufa! Fugimos da maldição a tempo. Agora estamos mais do que preparados para explorar o Swift. Afinal, você percebeu que não temos o </w:t>
      </w:r>
      <w:r>
        <w:rPr>
          <w:b/>
        </w:rPr>
        <w:t>ponto-e-vírgula</w:t>
      </w:r>
      <w:r w:rsidRPr="00683B51">
        <w:t>?</w:t>
      </w:r>
      <w:r>
        <w:rPr>
          <w:b/>
        </w:rPr>
        <w:t xml:space="preserve"> </w:t>
      </w:r>
      <w:r>
        <w:t>Vamos então estudar esta linguagem moderna</w:t>
      </w:r>
      <w:r>
        <w:rPr>
          <w:b/>
        </w:rPr>
        <w:t xml:space="preserve"> </w:t>
      </w:r>
      <w:r>
        <w:t>na próxima aula.</w:t>
      </w:r>
    </w:p>
    <w:p w14:paraId="47D2CF58" w14:textId="4BD845A5" w:rsidR="00464CE5" w:rsidRDefault="00464CE5" w:rsidP="00464CE5">
      <w:pPr>
        <w:pStyle w:val="Ttulo2"/>
      </w:pPr>
      <w:r>
        <w:t>Resumo</w:t>
      </w:r>
    </w:p>
    <w:p w14:paraId="7D694DBD" w14:textId="3E1B1FEA" w:rsidR="00464CE5" w:rsidRPr="00464CE5" w:rsidRDefault="00464CE5" w:rsidP="00464CE5">
      <w:r>
        <w:t>Nesta aula aprendemos como configurar nosso ambiente de desenvolvimento. Você pode notar que é bem mais simples do que instalar um ambiente Java, por exemplo. Introduzimos também alguns componentes principais do Xcode e do seu Playground. Com tudo isto tivemos a oportunidade de escrever nosso primeiro programa, o Hello World, que nunca foi tão curto.</w:t>
      </w:r>
    </w:p>
    <w:sectPr w:rsidR="00464CE5" w:rsidRPr="00464CE5">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Vicente da Silva, Mayara" w:date="2016-11-01T11:38:00Z" w:initials="VdSM">
    <w:p w14:paraId="744EEDE5" w14:textId="67648F7C" w:rsidR="00000FFE" w:rsidRDefault="00000FFE">
      <w:pPr>
        <w:pStyle w:val="Textodecomentrio"/>
      </w:pPr>
      <w:r>
        <w:rPr>
          <w:rStyle w:val="Refdecomentrio"/>
        </w:rPr>
        <w:annotationRef/>
      </w:r>
      <w:r>
        <w:t>Colocar um texto resumo, de até três linhas, introdutório sobre o que será visto no capítulo</w:t>
      </w:r>
    </w:p>
    <w:p w14:paraId="2740435A" w14:textId="77777777" w:rsidR="00000FFE" w:rsidRDefault="00000FFE">
      <w:pPr>
        <w:pStyle w:val="Textodecomentrio"/>
      </w:pPr>
    </w:p>
    <w:p w14:paraId="17E1864E" w14:textId="2FA825D6" w:rsidR="00000FFE" w:rsidRDefault="00000FFE">
      <w:pPr>
        <w:pStyle w:val="Textodecomentrio"/>
      </w:pPr>
      <w:r>
        <w:t>Este texto vai na capa da aula no material diagramado, antes de o conteúdo iniciar.</w:t>
      </w:r>
    </w:p>
  </w:comment>
  <w:comment w:id="4" w:author="Vicente da Silva, Mayara" w:date="2016-11-04T11:51:00Z" w:initials="VdSM">
    <w:p w14:paraId="22E9CF78" w14:textId="2E0DC643" w:rsidR="00000FFE" w:rsidRPr="00670AC4" w:rsidRDefault="00000FFE">
      <w:pPr>
        <w:pStyle w:val="Textodecomentrio"/>
        <w:rPr>
          <w:highlight w:val="yellow"/>
        </w:rPr>
      </w:pPr>
      <w:r>
        <w:rPr>
          <w:rStyle w:val="Refdecomentrio"/>
        </w:rPr>
        <w:annotationRef/>
      </w:r>
      <w:r w:rsidRPr="00670AC4">
        <w:rPr>
          <w:highlight w:val="yellow"/>
        </w:rPr>
        <w:t>O texto introdutório é de até 5 linhas, é uma prévia do conteúdo</w:t>
      </w:r>
    </w:p>
    <w:p w14:paraId="3B43AB42" w14:textId="77777777" w:rsidR="00000FFE" w:rsidRPr="00670AC4" w:rsidRDefault="00000FFE">
      <w:pPr>
        <w:pStyle w:val="Textodecomentrio"/>
        <w:rPr>
          <w:highlight w:val="yellow"/>
        </w:rPr>
      </w:pPr>
    </w:p>
    <w:p w14:paraId="617BD686" w14:textId="13E40307" w:rsidR="00000FFE" w:rsidRPr="00670AC4" w:rsidRDefault="00000FFE">
      <w:pPr>
        <w:pStyle w:val="Textodecomentrio"/>
        <w:rPr>
          <w:highlight w:val="yellow"/>
        </w:rPr>
      </w:pPr>
      <w:proofErr w:type="gramStart"/>
      <w:r w:rsidRPr="00670AC4">
        <w:rPr>
          <w:highlight w:val="yellow"/>
        </w:rPr>
        <w:t>vou</w:t>
      </w:r>
      <w:proofErr w:type="gramEnd"/>
      <w:r w:rsidRPr="00670AC4">
        <w:rPr>
          <w:highlight w:val="yellow"/>
        </w:rPr>
        <w:t xml:space="preserve"> te mandar uma capa</w:t>
      </w:r>
      <w:r w:rsidRPr="00670AC4">
        <w:t xml:space="preserve"> </w:t>
      </w:r>
      <w:r w:rsidRPr="00670AC4">
        <w:rPr>
          <w:highlight w:val="yellow"/>
        </w:rPr>
        <w:t xml:space="preserve">de capítulo pra </w:t>
      </w:r>
      <w:proofErr w:type="spellStart"/>
      <w:r w:rsidRPr="00670AC4">
        <w:rPr>
          <w:highlight w:val="yellow"/>
        </w:rPr>
        <w:t>vc</w:t>
      </w:r>
      <w:proofErr w:type="spellEnd"/>
      <w:r w:rsidRPr="00670AC4">
        <w:rPr>
          <w:highlight w:val="yellow"/>
        </w:rPr>
        <w:t xml:space="preserve"> </w:t>
      </w:r>
      <w:proofErr w:type="spellStart"/>
      <w:r w:rsidRPr="00670AC4">
        <w:rPr>
          <w:highlight w:val="yellow"/>
        </w:rPr>
        <w:t>ententer</w:t>
      </w:r>
      <w:proofErr w:type="spellEnd"/>
    </w:p>
    <w:p w14:paraId="7BCC39E7" w14:textId="77777777" w:rsidR="00000FFE" w:rsidRPr="00670AC4" w:rsidRDefault="00000FFE">
      <w:pPr>
        <w:pStyle w:val="Textodecomentrio"/>
        <w:rPr>
          <w:highlight w:val="yellow"/>
        </w:rPr>
      </w:pPr>
    </w:p>
    <w:p w14:paraId="0C1A6B34" w14:textId="28C8BB7D" w:rsidR="00000FFE" w:rsidRDefault="00000FFE">
      <w:pPr>
        <w:pStyle w:val="Textodecomentrio"/>
      </w:pPr>
      <w:r w:rsidRPr="00670AC4">
        <w:rPr>
          <w:highlight w:val="yellow"/>
        </w:rPr>
        <w:t>Pode deixar este texto mas precisa acrescentar o texto inicial que vai na capa</w:t>
      </w:r>
    </w:p>
  </w:comment>
  <w:comment w:id="13" w:author="Vicente da Silva, Mayara" w:date="2016-11-01T10:54:00Z" w:initials="VdSM">
    <w:p w14:paraId="167E7FCE" w14:textId="07BAEC04" w:rsidR="00000FFE" w:rsidRDefault="00000FFE">
      <w:pPr>
        <w:pStyle w:val="Textodecomentrio"/>
      </w:pPr>
      <w:r>
        <w:rPr>
          <w:rStyle w:val="Refdecomentrio"/>
        </w:rPr>
        <w:annotationRef/>
      </w:r>
      <w:r>
        <w:t>Lembre neste item que no livro do educador precisará detalhar cada item.</w:t>
      </w:r>
    </w:p>
    <w:p w14:paraId="347F03A0" w14:textId="77777777" w:rsidR="00000FFE" w:rsidRDefault="00000FFE">
      <w:pPr>
        <w:pStyle w:val="Textodecomentrio"/>
      </w:pPr>
    </w:p>
    <w:p w14:paraId="28FD1598" w14:textId="69262E70" w:rsidR="00000FFE" w:rsidRDefault="00000FFE">
      <w:pPr>
        <w:pStyle w:val="Textodecomentrio"/>
      </w:pPr>
      <w:r>
        <w:t>Precisamos de todos os valores que se façam necessários para implantação, tais como custo de cada máquina, se precisa ser uma por aluno, o que além do Mac a unidade precisa adquirir, por exemplo</w:t>
      </w:r>
    </w:p>
    <w:p w14:paraId="2A827098" w14:textId="77777777" w:rsidR="00000FFE" w:rsidRDefault="00000FFE">
      <w:pPr>
        <w:pStyle w:val="Textodecomentrio"/>
      </w:pPr>
    </w:p>
    <w:p w14:paraId="78D079DE" w14:textId="62E4CB4A" w:rsidR="00000FFE" w:rsidRDefault="00000FFE">
      <w:pPr>
        <w:pStyle w:val="Textodecomentrio"/>
      </w:pPr>
      <w:r>
        <w:t>Se estou lecionando sobre desenvolvimento IOS, eu preciso ter a licença?</w:t>
      </w:r>
    </w:p>
    <w:p w14:paraId="70E02B2A" w14:textId="064A8EE2" w:rsidR="00000FFE" w:rsidRDefault="00000FFE">
      <w:pPr>
        <w:pStyle w:val="Textodecomentrio"/>
      </w:pPr>
      <w:r>
        <w:t xml:space="preserve">Uma por cada pessoa, ou como escola eu posso fazer uma e todos os meus alunos usarem esta e </w:t>
      </w:r>
      <w:proofErr w:type="gramStart"/>
      <w:r>
        <w:t>ai</w:t>
      </w:r>
      <w:proofErr w:type="gramEnd"/>
      <w:r>
        <w:t xml:space="preserve"> cada um faz a sua quando quiser programar sozinho</w:t>
      </w:r>
    </w:p>
    <w:p w14:paraId="7E57B869" w14:textId="4F41497A" w:rsidR="00000FFE" w:rsidRDefault="00000FFE">
      <w:pPr>
        <w:pStyle w:val="Textodecomentrio"/>
      </w:pPr>
      <w:r>
        <w:t>?</w:t>
      </w:r>
    </w:p>
    <w:p w14:paraId="75581597" w14:textId="77777777" w:rsidR="00000FFE" w:rsidRDefault="00000FFE">
      <w:pPr>
        <w:pStyle w:val="Textodecomentrio"/>
      </w:pPr>
    </w:p>
    <w:p w14:paraId="16AC9E78" w14:textId="6B4B8F3C" w:rsidR="00000FFE" w:rsidRDefault="00000FFE">
      <w:pPr>
        <w:pStyle w:val="Textodecomentrio"/>
      </w:pPr>
      <w:r>
        <w:t>Isso é possível?</w:t>
      </w:r>
    </w:p>
    <w:p w14:paraId="5E5B2FF4" w14:textId="77777777" w:rsidR="00000FFE" w:rsidRDefault="00000FFE">
      <w:pPr>
        <w:pStyle w:val="Textodecomentrio"/>
      </w:pPr>
    </w:p>
    <w:p w14:paraId="4CC2EAB4" w14:textId="26B8E6EE" w:rsidR="00000FFE" w:rsidRDefault="00000FFE">
      <w:pPr>
        <w:pStyle w:val="Textodecomentrio"/>
      </w:pPr>
      <w:r>
        <w:t xml:space="preserve">Por gentileza vamos fazer uma </w:t>
      </w:r>
      <w:proofErr w:type="spellStart"/>
      <w:r>
        <w:t>call</w:t>
      </w:r>
      <w:proofErr w:type="spellEnd"/>
      <w:r>
        <w:t xml:space="preserve"> pra eixar tudo claro sobre todos os itens que precisam constar no material do educador/implantação</w:t>
      </w:r>
    </w:p>
  </w:comment>
  <w:comment w:id="14" w:author="Willian" w:date="2016-11-04T11:52:00Z" w:initials="WFSP">
    <w:p w14:paraId="1CB78167" w14:textId="11C2129A" w:rsidR="00000FFE" w:rsidRDefault="00000FFE">
      <w:pPr>
        <w:pStyle w:val="Textodecomentrio"/>
      </w:pPr>
      <w:r>
        <w:rPr>
          <w:rStyle w:val="Refdecomentrio"/>
        </w:rPr>
        <w:annotationRef/>
      </w:r>
      <w:r>
        <w:t>Este são requisitos para o aluno. No livro do educador haverá uma especificação mais detalhada no item “Ficha técnica do livro do educador”</w:t>
      </w:r>
      <w:r>
        <w:br/>
      </w:r>
      <w:r>
        <w:br/>
        <w:t xml:space="preserve">Como o trecho diz, é necessário uma licença de desenvolvedor apenas para PUBLICAR e executar o aplicativo nos </w:t>
      </w:r>
      <w:proofErr w:type="spellStart"/>
      <w:r>
        <w:t>devices</w:t>
      </w:r>
      <w:proofErr w:type="spellEnd"/>
      <w:r>
        <w:t xml:space="preserve">. Com a licença </w:t>
      </w:r>
      <w:proofErr w:type="spellStart"/>
      <w:r>
        <w:t>Free</w:t>
      </w:r>
      <w:proofErr w:type="spellEnd"/>
      <w:r>
        <w:t>, limitamos a executar o aplicativo nos emuladores. Este ponto foi detalhado na aula 2.1 desta unidade.</w:t>
      </w:r>
      <w:r>
        <w:br/>
      </w:r>
      <w:r>
        <w:br/>
        <w:t xml:space="preserve">A escola poderá ter uma licença e distribuir aos alunos, sem problemas, mas todo o gerenciamento disto precisa de um treinamento específico, que não aconselho deixar na mão do educador, por envolver assuntos financeiros, por isso não abordarei isto no curso. Isto sai da alçada do desenvolvedor, e entra na alçada de assuntos administrativos (Esta licença </w:t>
      </w:r>
      <w:proofErr w:type="spellStart"/>
      <w:r>
        <w:t>premium</w:t>
      </w:r>
      <w:proofErr w:type="spellEnd"/>
      <w:r>
        <w:t xml:space="preserve"> precisa estar vinculada a um CNPJ)</w:t>
      </w:r>
    </w:p>
    <w:p w14:paraId="3B7E95FF" w14:textId="77777777" w:rsidR="00000FFE" w:rsidRDefault="00000FFE">
      <w:pPr>
        <w:pStyle w:val="Textodecomentrio"/>
      </w:pPr>
    </w:p>
    <w:p w14:paraId="408B62B3" w14:textId="6B1BB812" w:rsidR="00000FFE" w:rsidRDefault="00000FFE">
      <w:pPr>
        <w:pStyle w:val="Textodecomentrio"/>
      </w:pPr>
      <w:r w:rsidRPr="00670AC4">
        <w:rPr>
          <w:highlight w:val="yellow"/>
        </w:rPr>
        <w:t xml:space="preserve">Podemos marcar a </w:t>
      </w:r>
      <w:proofErr w:type="spellStart"/>
      <w:r w:rsidRPr="00670AC4">
        <w:rPr>
          <w:highlight w:val="yellow"/>
        </w:rPr>
        <w:t>call</w:t>
      </w:r>
      <w:proofErr w:type="spellEnd"/>
      <w:r w:rsidRPr="00670AC4">
        <w:rPr>
          <w:highlight w:val="yellow"/>
        </w:rPr>
        <w:t xml:space="preserve"> na segunda-feira?</w:t>
      </w:r>
    </w:p>
    <w:p w14:paraId="2D54E5B5" w14:textId="335FC11B" w:rsidR="00000FFE" w:rsidRDefault="00000FFE">
      <w:pPr>
        <w:pStyle w:val="Textodecomentrio"/>
      </w:pPr>
      <w:r>
        <w:t>Vamos marcar!! - Mayara</w:t>
      </w:r>
    </w:p>
  </w:comment>
  <w:comment w:id="16" w:author="Willian Fagner de Souza Policiano" w:date="2016-08-18T09:23:00Z" w:initials="">
    <w:p w14:paraId="2BDA4143" w14:textId="77777777" w:rsidR="00000FFE" w:rsidRDefault="00000FFE" w:rsidP="004C7392">
      <w:pPr>
        <w:widowControl w:val="0"/>
        <w:spacing w:after="0"/>
        <w:jc w:val="left"/>
      </w:pPr>
      <w:proofErr w:type="gramStart"/>
      <w:r>
        <w:t>referência</w:t>
      </w:r>
      <w:proofErr w:type="gramEnd"/>
      <w:r>
        <w:t>: http://www.blogtechsoeasy.com/wp-content/uploads/2014/09/iphone_verge_super_wide.jpg</w:t>
      </w:r>
    </w:p>
  </w:comment>
  <w:comment w:id="19" w:author="Willian Fagner de Souza Policiano" w:date="2016-08-18T09:01:00Z" w:initials="">
    <w:p w14:paraId="6F06781C" w14:textId="77777777" w:rsidR="00000FFE" w:rsidRDefault="00000FFE" w:rsidP="004C7392">
      <w:pPr>
        <w:widowControl w:val="0"/>
        <w:spacing w:after="0"/>
        <w:jc w:val="left"/>
      </w:pPr>
      <w:proofErr w:type="gramStart"/>
      <w:r>
        <w:t>referência</w:t>
      </w:r>
      <w:proofErr w:type="gramEnd"/>
      <w:r>
        <w:t>: http://i1-news.softpedia-static.com/images/news2/Did-You-Know-The-First-Modern-Smartphone-was-the-IBM-Simon-470537-5.jpg</w:t>
      </w:r>
    </w:p>
  </w:comment>
  <w:comment w:id="23" w:author="Willian Fagner de Souza Policiano" w:date="2016-08-23T05:57:00Z" w:initials="">
    <w:p w14:paraId="3B9DE57F" w14:textId="77777777" w:rsidR="00000FFE" w:rsidRDefault="00000FFE" w:rsidP="004C7392">
      <w:pPr>
        <w:widowControl w:val="0"/>
        <w:spacing w:after="0"/>
        <w:jc w:val="left"/>
      </w:pPr>
      <w:r>
        <w:t>http://i2.tudocdn.net/img/max_width1000/id40784_1.jpg</w:t>
      </w:r>
    </w:p>
  </w:comment>
  <w:comment w:id="25" w:author="Willian Fagner de Souza Policiano" w:date="2016-08-23T06:10:00Z" w:initials="">
    <w:p w14:paraId="337A051D" w14:textId="77777777" w:rsidR="00000FFE" w:rsidRDefault="00000FFE" w:rsidP="004C7392">
      <w:pPr>
        <w:widowControl w:val="0"/>
        <w:spacing w:after="0"/>
        <w:jc w:val="left"/>
      </w:pPr>
      <w:r>
        <w:t>http://i2.tudocdn.net/img/width660/height660/id93684_1.jpg</w:t>
      </w:r>
    </w:p>
  </w:comment>
  <w:comment w:id="26" w:author="Willian Fagner de Souza Policiano" w:date="2016-08-23T09:12:00Z" w:initials="">
    <w:p w14:paraId="6B230A6A" w14:textId="77777777" w:rsidR="00000FFE" w:rsidRDefault="00000FFE" w:rsidP="004C7392">
      <w:pPr>
        <w:widowControl w:val="0"/>
        <w:spacing w:after="0"/>
        <w:jc w:val="left"/>
      </w:pPr>
      <w:r>
        <w:t>http://i2.tudocdn.net/img/max_width1000/id58119_1.jpg</w:t>
      </w:r>
    </w:p>
  </w:comment>
  <w:comment w:id="27" w:author="Willian Fagner de Souza Policiano" w:date="2016-08-23T09:14:00Z" w:initials="">
    <w:p w14:paraId="3A537F64" w14:textId="77777777" w:rsidR="00000FFE" w:rsidRDefault="00000FFE" w:rsidP="004C7392">
      <w:pPr>
        <w:widowControl w:val="0"/>
        <w:spacing w:after="0"/>
        <w:jc w:val="left"/>
      </w:pPr>
      <w:r>
        <w:t>http://www.imore.com/sites/imore.com/files/styles/large/public/field/image/2014/03/topic_iphone_5c.png?itok=z2U8jqc9</w:t>
      </w:r>
    </w:p>
  </w:comment>
  <w:comment w:id="28" w:author="Willian Fagner de Souza Policiano" w:date="2016-08-23T09:16:00Z" w:initials="">
    <w:p w14:paraId="304AF4F9" w14:textId="77777777" w:rsidR="00000FFE" w:rsidRDefault="00000FFE" w:rsidP="004C7392">
      <w:pPr>
        <w:widowControl w:val="0"/>
        <w:spacing w:after="0"/>
        <w:jc w:val="left"/>
      </w:pPr>
      <w:r>
        <w:t>http://i2.tudocdn.net/img/width542/height797/id92164_1.jpg</w:t>
      </w:r>
    </w:p>
  </w:comment>
  <w:comment w:id="29" w:author="Vicente da Silva, Mayara" w:date="2016-11-01T11:20:00Z" w:initials="VdSM">
    <w:p w14:paraId="644D25B9" w14:textId="0D3FB36D" w:rsidR="00000FFE" w:rsidRDefault="00000FFE">
      <w:pPr>
        <w:pStyle w:val="Textodecomentrio"/>
      </w:pPr>
      <w:r>
        <w:rPr>
          <w:rStyle w:val="Refdecomentrio"/>
        </w:rPr>
        <w:annotationRef/>
      </w:r>
      <w:proofErr w:type="gramStart"/>
      <w:r>
        <w:t>imagem</w:t>
      </w:r>
      <w:proofErr w:type="gramEnd"/>
      <w:r>
        <w:t>?</w:t>
      </w:r>
    </w:p>
    <w:p w14:paraId="503E9DFC" w14:textId="77777777" w:rsidR="00000FFE" w:rsidRDefault="00000FFE">
      <w:pPr>
        <w:pStyle w:val="Textodecomentrio"/>
      </w:pPr>
    </w:p>
  </w:comment>
  <w:comment w:id="30" w:author="Willian" w:date="2016-11-04T19:32:00Z" w:initials="WFSP">
    <w:p w14:paraId="3DC110C1" w14:textId="237172C3" w:rsidR="00000FFE" w:rsidRDefault="00000FFE">
      <w:pPr>
        <w:pStyle w:val="Textodecomentrio"/>
      </w:pPr>
      <w:r>
        <w:rPr>
          <w:rStyle w:val="Refdecomentrio"/>
        </w:rPr>
        <w:annotationRef/>
      </w:r>
      <w:r>
        <w:t>Os iPhone 6s e 6s Plus são idênticos as suas versões anteriores</w:t>
      </w:r>
    </w:p>
  </w:comment>
  <w:comment w:id="31" w:author="Willian" w:date="2016-11-04T19:31:00Z" w:initials="WFSP">
    <w:p w14:paraId="2B93D5A6" w14:textId="6A45230D" w:rsidR="00000FFE" w:rsidRDefault="00000FFE">
      <w:pPr>
        <w:pStyle w:val="Textodecomentrio"/>
      </w:pPr>
      <w:r>
        <w:rPr>
          <w:rStyle w:val="Refdecomentrio"/>
        </w:rPr>
        <w:annotationRef/>
      </w:r>
      <w:r>
        <w:t>Os iPhone 6s e 6s Plus são idênticos as suas versões anteriores</w:t>
      </w:r>
    </w:p>
  </w:comment>
  <w:comment w:id="40" w:author="Vicente da Silva, Mayara" w:date="2016-11-01T11:38:00Z" w:initials="VdSM">
    <w:p w14:paraId="0AB22382" w14:textId="77777777" w:rsidR="00000FFE" w:rsidRDefault="00000FFE" w:rsidP="004D1BCF">
      <w:pPr>
        <w:pStyle w:val="Textodecomentrio"/>
      </w:pPr>
      <w:r>
        <w:rPr>
          <w:rStyle w:val="Refdecomentrio"/>
        </w:rPr>
        <w:annotationRef/>
      </w:r>
      <w:r>
        <w:rPr>
          <w:rStyle w:val="Refdecomentrio"/>
        </w:rPr>
        <w:annotationRef/>
      </w:r>
      <w:r>
        <w:t>Colocar um texto resumo, de até três linhas, introdutório sobre o que será visto no capítulo</w:t>
      </w:r>
    </w:p>
    <w:p w14:paraId="6F08ED0B" w14:textId="77777777" w:rsidR="00000FFE" w:rsidRDefault="00000FFE" w:rsidP="004D1BCF">
      <w:pPr>
        <w:pStyle w:val="Textodecomentrio"/>
      </w:pPr>
    </w:p>
    <w:p w14:paraId="51556BF2" w14:textId="447AAF63" w:rsidR="00000FFE" w:rsidRDefault="00000FFE" w:rsidP="004D1BCF">
      <w:pPr>
        <w:pStyle w:val="Textodecomentrio"/>
      </w:pPr>
      <w:r>
        <w:t>Este texto vai na capa da aula no material diagramado, antes de o conteúdo iniciar.</w:t>
      </w:r>
    </w:p>
  </w:comment>
  <w:comment w:id="41" w:author="Willian" w:date="2016-11-04T11:55:00Z" w:initials="WFSP">
    <w:p w14:paraId="0C5097E7" w14:textId="58444BA2" w:rsidR="00000FFE" w:rsidRDefault="00000FFE">
      <w:pPr>
        <w:pStyle w:val="Textodecomentrio"/>
      </w:pPr>
      <w:r>
        <w:rPr>
          <w:rStyle w:val="Refdecomentrio"/>
        </w:rPr>
        <w:annotationRef/>
      </w:r>
      <w:r>
        <w:t>Vale o mesmo da Aula 1</w:t>
      </w:r>
    </w:p>
    <w:p w14:paraId="03384D3C" w14:textId="77777777" w:rsidR="00000FFE" w:rsidRDefault="00000FFE">
      <w:pPr>
        <w:pStyle w:val="Textodecomentrio"/>
      </w:pPr>
    </w:p>
    <w:p w14:paraId="21F7B464" w14:textId="3A0B0B18" w:rsidR="00000FFE" w:rsidRDefault="00000FFE">
      <w:pPr>
        <w:pStyle w:val="Textodecomentrio"/>
      </w:pPr>
      <w:r w:rsidRPr="00670AC4">
        <w:rPr>
          <w:highlight w:val="yellow"/>
        </w:rPr>
        <w:t>Adicionar</w:t>
      </w:r>
    </w:p>
    <w:p w14:paraId="36D01FA5" w14:textId="77777777" w:rsidR="00000FFE" w:rsidRDefault="00000FFE">
      <w:pPr>
        <w:pStyle w:val="Textodecomentrio"/>
      </w:pPr>
    </w:p>
  </w:comment>
  <w:comment w:id="42" w:author="Willian" w:date="2016-11-04T19:35:00Z" w:initials="WFSP">
    <w:p w14:paraId="064FE8B4" w14:textId="6971FFCE" w:rsidR="00000FFE" w:rsidRDefault="00000FFE">
      <w:pPr>
        <w:pStyle w:val="Textodecomentrio"/>
      </w:pPr>
      <w:r>
        <w:rPr>
          <w:rStyle w:val="Refdecomentrio"/>
        </w:rPr>
        <w:annotationRef/>
      </w:r>
      <w:r>
        <w:t>Ok</w:t>
      </w:r>
    </w:p>
  </w:comment>
  <w:comment w:id="48" w:author="Vicente da Silva, Mayara" w:date="2016-11-01T11:46:00Z" w:initials="VdSM">
    <w:p w14:paraId="71F3B070" w14:textId="53CA1428" w:rsidR="00000FFE" w:rsidRDefault="00000FFE">
      <w:pPr>
        <w:pStyle w:val="Textodecomentrio"/>
      </w:pPr>
      <w:r>
        <w:rPr>
          <w:rStyle w:val="Refdecomentrio"/>
        </w:rPr>
        <w:annotationRef/>
      </w:r>
      <w:r>
        <w:t>Legenda?</w:t>
      </w:r>
      <w:r>
        <w:br/>
      </w:r>
      <w:r>
        <w:tab/>
        <w:t>Ok</w:t>
      </w:r>
    </w:p>
    <w:p w14:paraId="668CDD9A" w14:textId="281BF671" w:rsidR="00000FFE" w:rsidRDefault="00000FFE">
      <w:pPr>
        <w:pStyle w:val="Textodecomentrio"/>
      </w:pPr>
      <w:r>
        <w:t xml:space="preserve">Fonte: </w:t>
      </w:r>
      <w:r w:rsidRPr="00644F89">
        <w:t>https://developer.apple.com/xcode/</w:t>
      </w:r>
    </w:p>
  </w:comment>
  <w:comment w:id="49" w:author="Vicente da Silva, Mayara" w:date="2016-11-04T12:00:00Z" w:initials="VdSM">
    <w:p w14:paraId="370D7ED1" w14:textId="77777777" w:rsidR="00000FFE" w:rsidRDefault="00000FFE">
      <w:pPr>
        <w:pStyle w:val="Textodecomentrio"/>
      </w:pPr>
      <w:r>
        <w:rPr>
          <w:rStyle w:val="Refdecomentrio"/>
        </w:rPr>
        <w:annotationRef/>
      </w:r>
      <w:r>
        <w:t>Quanto tempo leva?</w:t>
      </w:r>
    </w:p>
    <w:p w14:paraId="3A2A3E65" w14:textId="77777777" w:rsidR="00000FFE" w:rsidRDefault="00000FFE">
      <w:pPr>
        <w:pStyle w:val="Textodecomentrio"/>
      </w:pPr>
    </w:p>
    <w:p w14:paraId="66EA1FE1" w14:textId="0B591DF4" w:rsidR="00000FFE" w:rsidRDefault="00000FFE">
      <w:pPr>
        <w:pStyle w:val="Textodecomentrio"/>
      </w:pPr>
      <w:r>
        <w:t>Aqui sugiro que coloque no livro do educador que já precisa estar instalado nas maquinas, ou não?</w:t>
      </w:r>
    </w:p>
    <w:p w14:paraId="3BDD9134" w14:textId="77777777" w:rsidR="00000FFE" w:rsidRDefault="00000FFE">
      <w:pPr>
        <w:pStyle w:val="Textodecomentrio"/>
      </w:pPr>
    </w:p>
    <w:p w14:paraId="0341F9C0" w14:textId="2EA2EFFD" w:rsidR="00000FFE" w:rsidRPr="00C57CA2" w:rsidRDefault="00000FFE">
      <w:pPr>
        <w:pStyle w:val="Textodecomentrio"/>
        <w:rPr>
          <w:b/>
        </w:rPr>
      </w:pPr>
      <w:r w:rsidRPr="00C57CA2">
        <w:rPr>
          <w:b/>
        </w:rPr>
        <w:t xml:space="preserve">- Sim, mas a instrução deve estar no livro do aluno para que ele possa executar em casa. Se o aluno não tiver um Mac ele terá que resolver os </w:t>
      </w:r>
      <w:proofErr w:type="spellStart"/>
      <w:r w:rsidRPr="00C57CA2">
        <w:rPr>
          <w:b/>
        </w:rPr>
        <w:t>TDPs</w:t>
      </w:r>
      <w:proofErr w:type="spellEnd"/>
      <w:r w:rsidRPr="00C57CA2">
        <w:rPr>
          <w:b/>
        </w:rPr>
        <w:t>/ Exercícios/ Banco de questões na escola.</w:t>
      </w:r>
    </w:p>
    <w:p w14:paraId="2CF57BAE" w14:textId="77777777" w:rsidR="00000FFE" w:rsidRDefault="00000FFE">
      <w:pPr>
        <w:pStyle w:val="Textodecomentrio"/>
      </w:pPr>
    </w:p>
    <w:p w14:paraId="4F08D3E8" w14:textId="77777777" w:rsidR="00000FFE" w:rsidRDefault="00000FFE">
      <w:pPr>
        <w:pStyle w:val="Textodecomentrio"/>
      </w:pPr>
      <w:r>
        <w:t>Lembre-se sempre que o conteúdo da aula precisa durar 1,5horas</w:t>
      </w:r>
    </w:p>
    <w:p w14:paraId="0E5247BC" w14:textId="77777777" w:rsidR="00000FFE" w:rsidRDefault="00000FFE">
      <w:pPr>
        <w:pStyle w:val="Textodecomentrio"/>
      </w:pPr>
    </w:p>
    <w:p w14:paraId="0347AEC2" w14:textId="6CE7CB5C" w:rsidR="00000FFE" w:rsidRDefault="00000FFE">
      <w:pPr>
        <w:pStyle w:val="Textodecomentrio"/>
        <w:rPr>
          <w:b/>
        </w:rPr>
      </w:pPr>
      <w:r>
        <w:t xml:space="preserve">Se o tempo de download estiver previsto ok, mas quantos </w:t>
      </w:r>
      <w:proofErr w:type="spellStart"/>
      <w:r>
        <w:t>mb</w:t>
      </w:r>
      <w:proofErr w:type="spellEnd"/>
      <w:r>
        <w:t xml:space="preserve"> a internet precisa pra x tempo do download, precisa especificar tudo isso, principalmente no livro do educador pois lembre-se que temos escolas que usarão o material, no AC por exemplo, e o sinal de internet não é dos melhores.</w:t>
      </w:r>
      <w:r>
        <w:br/>
      </w:r>
      <w:r>
        <w:br/>
      </w:r>
      <w:r w:rsidRPr="00670AC4">
        <w:rPr>
          <w:b/>
          <w:highlight w:val="yellow"/>
        </w:rPr>
        <w:t xml:space="preserve">- A Internet deve possuir a velocidade de 10Mbps para realizar o Download de 4,5GB em 2 horas, considerando a realidade brasileira dos serviços de internet. Em uma sala com diversos computadores conectados na mesma rede, a velocidade irá se dividir entre os computadores (1 computador = 2h, 2 </w:t>
      </w:r>
      <w:proofErr w:type="spellStart"/>
      <w:r w:rsidRPr="00670AC4">
        <w:rPr>
          <w:b/>
          <w:highlight w:val="yellow"/>
        </w:rPr>
        <w:t>compudadores</w:t>
      </w:r>
      <w:proofErr w:type="spellEnd"/>
      <w:r w:rsidRPr="00670AC4">
        <w:rPr>
          <w:b/>
          <w:highlight w:val="yellow"/>
        </w:rPr>
        <w:t xml:space="preserve"> = 4</w:t>
      </w:r>
      <w:proofErr w:type="gramStart"/>
      <w:r w:rsidRPr="00670AC4">
        <w:rPr>
          <w:b/>
          <w:highlight w:val="yellow"/>
        </w:rPr>
        <w:t>h...</w:t>
      </w:r>
      <w:proofErr w:type="gramEnd"/>
      <w:r w:rsidRPr="00670AC4">
        <w:rPr>
          <w:b/>
          <w:highlight w:val="yellow"/>
        </w:rPr>
        <w:t>). A instalação demora ainda alguns minutos (talvez 30 min em um Mac com SSD). Estas coisas qualquer pessoa responsável pela rede pode solucionar para vocês</w:t>
      </w:r>
    </w:p>
    <w:p w14:paraId="595D3C6D" w14:textId="77777777" w:rsidR="00000FFE" w:rsidRDefault="00000FFE">
      <w:pPr>
        <w:pStyle w:val="Textodecomentrio"/>
        <w:rPr>
          <w:b/>
        </w:rPr>
      </w:pPr>
    </w:p>
    <w:p w14:paraId="68E4174F" w14:textId="688B80B7" w:rsidR="00000FFE" w:rsidRDefault="00000FFE">
      <w:pPr>
        <w:pStyle w:val="Textodecomentrio"/>
        <w:rPr>
          <w:b/>
        </w:rPr>
      </w:pPr>
      <w:r>
        <w:rPr>
          <w:b/>
        </w:rPr>
        <w:t xml:space="preserve">Ok mas </w:t>
      </w:r>
      <w:proofErr w:type="spellStart"/>
      <w:r>
        <w:rPr>
          <w:b/>
        </w:rPr>
        <w:t>vc</w:t>
      </w:r>
      <w:proofErr w:type="spellEnd"/>
      <w:r>
        <w:rPr>
          <w:b/>
        </w:rPr>
        <w:t xml:space="preserve"> precisa identificar tudo isso no livro do educador, a unidade precisa saber o que ela terá de fazer antes de dar a aula entende.</w:t>
      </w:r>
    </w:p>
    <w:p w14:paraId="4AD5CD4A" w14:textId="3EC7EF04" w:rsidR="00000FFE" w:rsidRDefault="00000FFE">
      <w:pPr>
        <w:pStyle w:val="Textodecomentrio"/>
        <w:rPr>
          <w:b/>
        </w:rPr>
      </w:pPr>
    </w:p>
    <w:p w14:paraId="17294BC4" w14:textId="2BD603F3" w:rsidR="00000FFE" w:rsidRDefault="00000FFE">
      <w:pPr>
        <w:pStyle w:val="Textodecomentrio"/>
        <w:rPr>
          <w:b/>
        </w:rPr>
      </w:pPr>
      <w:r>
        <w:rPr>
          <w:b/>
        </w:rPr>
        <w:t>MUDEI NO TEXTO PARA CITAR QUE ISSO ELE FARÁ EM CASA</w:t>
      </w:r>
    </w:p>
    <w:p w14:paraId="4C625E56" w14:textId="3EC3DAC7" w:rsidR="00000FFE" w:rsidRDefault="00000FFE">
      <w:pPr>
        <w:pStyle w:val="Textodecomentrio"/>
        <w:rPr>
          <w:b/>
        </w:rPr>
      </w:pPr>
    </w:p>
    <w:p w14:paraId="7AACDA62" w14:textId="305E3261" w:rsidR="00000FFE" w:rsidRDefault="00000FFE">
      <w:pPr>
        <w:pStyle w:val="Textodecomentrio"/>
        <w:rPr>
          <w:b/>
        </w:rPr>
      </w:pPr>
      <w:proofErr w:type="gramStart"/>
      <w:r>
        <w:rPr>
          <w:b/>
        </w:rPr>
        <w:t>na</w:t>
      </w:r>
      <w:proofErr w:type="gramEnd"/>
      <w:r>
        <w:rPr>
          <w:b/>
        </w:rPr>
        <w:t xml:space="preserve"> aula vai precisar já estar instalado ou não dará tempo na aula</w:t>
      </w:r>
    </w:p>
    <w:p w14:paraId="28BF92A0" w14:textId="77777777" w:rsidR="00000FFE" w:rsidRDefault="00000FFE">
      <w:pPr>
        <w:pStyle w:val="Textodecomentrio"/>
      </w:pPr>
      <w:proofErr w:type="gramStart"/>
      <w:r>
        <w:rPr>
          <w:b/>
        </w:rPr>
        <w:t>o</w:t>
      </w:r>
      <w:proofErr w:type="gramEnd"/>
      <w:r>
        <w:rPr>
          <w:b/>
        </w:rPr>
        <w:t xml:space="preserve"> conteúdo precisa ser pra 1,5h</w:t>
      </w:r>
    </w:p>
  </w:comment>
  <w:comment w:id="50" w:author="Willian" w:date="2016-11-04T19:36:00Z" w:initials="WFSP">
    <w:p w14:paraId="7E5192F6" w14:textId="3503BEE5" w:rsidR="00000FFE" w:rsidRDefault="00000FFE">
      <w:pPr>
        <w:pStyle w:val="Textodecomentrio"/>
      </w:pPr>
      <w:r>
        <w:rPr>
          <w:rStyle w:val="Refdecomentrio"/>
        </w:rPr>
        <w:annotationRef/>
      </w:r>
      <w:r>
        <w:t>Ok</w:t>
      </w:r>
    </w:p>
  </w:comment>
  <w:comment w:id="51" w:author="Vicente da Silva, Mayara" w:date="2016-11-01T11:49:00Z" w:initials="VdSM">
    <w:p w14:paraId="21D7AED8" w14:textId="4254A38C" w:rsidR="00000FFE" w:rsidRDefault="00000FFE">
      <w:pPr>
        <w:pStyle w:val="Textodecomentrio"/>
      </w:pPr>
      <w:r>
        <w:rPr>
          <w:rStyle w:val="Refdecomentrio"/>
        </w:rPr>
        <w:annotationRef/>
      </w:r>
      <w:r>
        <w:t xml:space="preserve">? </w:t>
      </w:r>
      <w:proofErr w:type="gramStart"/>
      <w:r>
        <w:t>rever</w:t>
      </w:r>
      <w:proofErr w:type="gramEnd"/>
      <w:r>
        <w:t xml:space="preserve"> conforme comentário anterior</w:t>
      </w:r>
    </w:p>
  </w:comment>
  <w:comment w:id="52" w:author="Willian" w:date="2016-11-04T19:49:00Z" w:initials="WFSP">
    <w:p w14:paraId="07936029" w14:textId="5BDDDB3C" w:rsidR="005F72F1" w:rsidRDefault="005F72F1">
      <w:pPr>
        <w:pStyle w:val="Textodecomentrio"/>
      </w:pPr>
      <w:r>
        <w:rPr>
          <w:rStyle w:val="Refdecomentrio"/>
        </w:rPr>
        <w:annotationRef/>
      </w:r>
      <w:r>
        <w:t>Inserido abaixo.</w:t>
      </w:r>
    </w:p>
  </w:comment>
  <w:comment w:id="61" w:author="Vicente da Silva, Mayara" w:date="2016-11-01T11:50:00Z" w:initials="VdSM">
    <w:p w14:paraId="4412F90B" w14:textId="5F361CA2" w:rsidR="00000FFE" w:rsidRDefault="00000FFE">
      <w:pPr>
        <w:pStyle w:val="Textodecomentrio"/>
      </w:pPr>
      <w:r>
        <w:rPr>
          <w:rStyle w:val="Refdecomentrio"/>
        </w:rPr>
        <w:annotationRef/>
      </w:r>
      <w:r>
        <w:t>Colocar imagens do passo a passo</w:t>
      </w:r>
    </w:p>
  </w:comment>
  <w:comment w:id="80" w:author="Vicente da Silva, Mayara" w:date="2016-11-04T15:22:00Z" w:initials="VdSM">
    <w:p w14:paraId="796B0F8A" w14:textId="2BBCA621" w:rsidR="00000FFE" w:rsidRDefault="00000FFE">
      <w:pPr>
        <w:pStyle w:val="Textodecomentrio"/>
      </w:pPr>
      <w:r w:rsidRPr="00294F6F">
        <w:rPr>
          <w:rStyle w:val="Refdecomentrio"/>
          <w:highlight w:val="yellow"/>
        </w:rPr>
        <w:annotationRef/>
      </w:r>
      <w:r w:rsidRPr="00294F6F">
        <w:rPr>
          <w:highlight w:val="yellow"/>
        </w:rPr>
        <w:t>Willian, nossos alunos provavelmente, em sua maioria, não são usuários MAC, precisa das imagens e não é trabalho do RT colocar, por gentileza inserir, é de responsabilidade do desenvolvedor do material!</w:t>
      </w:r>
    </w:p>
  </w:comment>
  <w:comment w:id="62" w:author="Willian" w:date="2016-11-04T12:00:00Z" w:initials="WFSP">
    <w:p w14:paraId="1204222A" w14:textId="31A8BBC3" w:rsidR="00000FFE" w:rsidRDefault="00000FFE">
      <w:pPr>
        <w:pStyle w:val="Textodecomentrio"/>
      </w:pPr>
      <w:r>
        <w:rPr>
          <w:rStyle w:val="Refdecomentrio"/>
        </w:rPr>
        <w:annotationRef/>
      </w:r>
      <w:r w:rsidRPr="00670AC4">
        <w:rPr>
          <w:highlight w:val="yellow"/>
        </w:rPr>
        <w:t>Estes passos são intuitivos para usuários de Mac. Se as imagens forem realmente necessárias por favor peça ao revisor técnico colocar, ou eu precisarei reservar um dia para isto pois a reinstalação demora.</w:t>
      </w:r>
    </w:p>
  </w:comment>
  <w:comment w:id="63" w:author="Willian" w:date="2016-11-04T21:16:00Z" w:initials="WFSP">
    <w:p w14:paraId="2D1E9291" w14:textId="00A1D71C" w:rsidR="00D85B1B" w:rsidRDefault="00D85B1B">
      <w:pPr>
        <w:pStyle w:val="Textodecomentrio"/>
      </w:pPr>
      <w:r>
        <w:rPr>
          <w:rStyle w:val="Refdecomentrio"/>
        </w:rPr>
        <w:annotationRef/>
      </w:r>
      <w:r>
        <w:t xml:space="preserve">Ok. </w:t>
      </w:r>
      <w:r>
        <w:t xml:space="preserve">Coloquei um passo-a-passo </w:t>
      </w:r>
      <w:r>
        <w:t>detalhado</w:t>
      </w:r>
      <w:bookmarkStart w:id="81" w:name="_GoBack"/>
      <w:bookmarkEnd w:id="81"/>
    </w:p>
  </w:comment>
  <w:comment w:id="180" w:author="Vicente da Silva, Mayara" w:date="2016-11-01T11:56:00Z" w:initials="VdSM">
    <w:p w14:paraId="66D22236" w14:textId="3ED4074D" w:rsidR="00000FFE" w:rsidRDefault="00000FFE">
      <w:pPr>
        <w:pStyle w:val="Textodecomentrio"/>
      </w:pPr>
      <w:r>
        <w:rPr>
          <w:rStyle w:val="Refdecomentrio"/>
        </w:rPr>
        <w:annotationRef/>
      </w:r>
      <w:r>
        <w:t xml:space="preserve">Se citar precisa colocar no livro do educador material </w:t>
      </w:r>
      <w:proofErr w:type="gramStart"/>
      <w:r>
        <w:t>pra</w:t>
      </w:r>
      <w:proofErr w:type="gramEnd"/>
      <w:r>
        <w:t xml:space="preserve"> falar sobre eles pros alunos que nunca ouviram falar</w:t>
      </w:r>
    </w:p>
  </w:comment>
  <w:comment w:id="181" w:author="Willian" w:date="2016-11-02T16:30:00Z" w:initials="WFSP">
    <w:p w14:paraId="144FD9D1" w14:textId="07D9F1F5" w:rsidR="00000FFE" w:rsidRDefault="00000FFE">
      <w:pPr>
        <w:pStyle w:val="Textodecomentrio"/>
      </w:pPr>
      <w:r>
        <w:rPr>
          <w:rStyle w:val="Refdecomentrio"/>
        </w:rPr>
        <w:annotationRef/>
      </w:r>
      <w:r>
        <w:t xml:space="preserve">Ok, </w:t>
      </w:r>
      <w:proofErr w:type="gramStart"/>
      <w:r>
        <w:t>Manter</w:t>
      </w:r>
      <w:proofErr w:type="gramEnd"/>
      <w:r>
        <w:t xml:space="preserve"> comentário</w:t>
      </w:r>
    </w:p>
  </w:comment>
  <w:comment w:id="182" w:author="Vicente da Silva, Mayara" w:date="2016-11-01T11:57:00Z" w:initials="VdSM">
    <w:p w14:paraId="7380597D" w14:textId="77777777" w:rsidR="00000FFE" w:rsidRDefault="00000FFE">
      <w:pPr>
        <w:pStyle w:val="Textodecomentrio"/>
      </w:pPr>
      <w:r>
        <w:rPr>
          <w:rStyle w:val="Refdecomentrio"/>
        </w:rPr>
        <w:annotationRef/>
      </w:r>
      <w:r>
        <w:t>Willian, o aluno vai lembrar dos termos aqui certo?</w:t>
      </w:r>
    </w:p>
    <w:p w14:paraId="6728FB9F" w14:textId="50C2D4FB" w:rsidR="00000FFE" w:rsidRDefault="00000FFE">
      <w:pPr>
        <w:pStyle w:val="Textodecomentrio"/>
      </w:pPr>
      <w:r>
        <w:t>É pra ele se lembrar</w:t>
      </w:r>
    </w:p>
  </w:comment>
  <w:comment w:id="183" w:author="Willian" w:date="2016-11-04T14:43:00Z" w:initials="WFSP">
    <w:p w14:paraId="4F23F59B" w14:textId="0E63C62A" w:rsidR="00000FFE" w:rsidRDefault="00000FFE">
      <w:pPr>
        <w:pStyle w:val="Textodecomentrio"/>
      </w:pPr>
      <w:r>
        <w:rPr>
          <w:rStyle w:val="Refdecomentrio"/>
        </w:rPr>
        <w:annotationRef/>
      </w:r>
      <w:r>
        <w:t>Então, acho que este tópico é destinado apenas a quem está “familiarizado com algum software de versionamento de código”. Especificar estes termos não vale a pena pois gera um assunto para um curso inteiro.</w:t>
      </w:r>
    </w:p>
    <w:p w14:paraId="44BD652B" w14:textId="77777777" w:rsidR="00000FFE" w:rsidRDefault="00000FFE">
      <w:pPr>
        <w:pStyle w:val="Textodecomentrio"/>
      </w:pPr>
    </w:p>
    <w:p w14:paraId="55670FE5" w14:textId="17F470FD" w:rsidR="00000FFE" w:rsidRPr="00D658BB" w:rsidRDefault="00000FFE">
      <w:pPr>
        <w:pStyle w:val="Textodecomentrio"/>
        <w:rPr>
          <w:highlight w:val="yellow"/>
        </w:rPr>
      </w:pPr>
      <w:r w:rsidRPr="00D658BB">
        <w:rPr>
          <w:highlight w:val="yellow"/>
        </w:rPr>
        <w:t>Mas neste caso estamos ensinando o aluno neste caso este tópico deve permanecer???</w:t>
      </w:r>
    </w:p>
    <w:p w14:paraId="5013857A" w14:textId="3848CD23" w:rsidR="00000FFE" w:rsidRDefault="00000FFE">
      <w:pPr>
        <w:pStyle w:val="Textodecomentrio"/>
      </w:pPr>
      <w:r w:rsidRPr="00D658BB">
        <w:rPr>
          <w:highlight w:val="yellow"/>
        </w:rPr>
        <w:t xml:space="preserve">Se citar precisa ao menos dar uma prévia </w:t>
      </w:r>
      <w:proofErr w:type="gramStart"/>
      <w:r w:rsidRPr="00D658BB">
        <w:rPr>
          <w:highlight w:val="yellow"/>
        </w:rPr>
        <w:t>entende</w:t>
      </w:r>
      <w:r>
        <w:t xml:space="preserve">  -</w:t>
      </w:r>
      <w:proofErr w:type="spellStart"/>
      <w:proofErr w:type="gramEnd"/>
      <w:r>
        <w:t>mayara</w:t>
      </w:r>
      <w:proofErr w:type="spellEnd"/>
    </w:p>
  </w:comment>
  <w:comment w:id="184" w:author="Willian" w:date="2016-11-04T20:57:00Z" w:initials="WFSP">
    <w:p w14:paraId="31493635" w14:textId="7DA7F0B2" w:rsidR="000A556E" w:rsidRDefault="000A556E">
      <w:pPr>
        <w:pStyle w:val="Textodecomentrio"/>
      </w:pPr>
      <w:r>
        <w:rPr>
          <w:rStyle w:val="Refdecomentrio"/>
        </w:rPr>
        <w:annotationRef/>
      </w:r>
      <w:r>
        <w:t>Podemos deixar no livro do educador então.</w:t>
      </w:r>
    </w:p>
  </w:comment>
  <w:comment w:id="185" w:author="Vicente da Silva, Mayara" w:date="2016-11-01T12:01:00Z" w:initials="VdSM">
    <w:p w14:paraId="03D0B5D3" w14:textId="77777777" w:rsidR="00000FFE" w:rsidRDefault="00000FFE">
      <w:pPr>
        <w:pStyle w:val="Textodecomentrio"/>
      </w:pPr>
      <w:r>
        <w:rPr>
          <w:rStyle w:val="Refdecomentrio"/>
        </w:rPr>
        <w:annotationRef/>
      </w:r>
      <w:r>
        <w:t xml:space="preserve">Retirar e colocar no livro do educador </w:t>
      </w:r>
      <w:proofErr w:type="gramStart"/>
      <w:r>
        <w:t>pra</w:t>
      </w:r>
      <w:proofErr w:type="gramEnd"/>
      <w:r>
        <w:t xml:space="preserve"> ele falar pros alunos sobre o que é, a importância de estudar isso e como isso se vincula ao desenvolvimento de software</w:t>
      </w:r>
    </w:p>
    <w:p w14:paraId="7E4FC7F3" w14:textId="77777777" w:rsidR="00000FFE" w:rsidRDefault="00000FFE">
      <w:pPr>
        <w:pStyle w:val="Textodecomentrio"/>
      </w:pPr>
    </w:p>
    <w:p w14:paraId="55B6B554" w14:textId="6F397D4D" w:rsidR="00000FFE" w:rsidRDefault="00000FFE">
      <w:pPr>
        <w:pStyle w:val="Textodecomentrio"/>
      </w:pPr>
      <w:r>
        <w:t>E também sobre a parte de teste de software</w:t>
      </w:r>
    </w:p>
    <w:p w14:paraId="78DC0EC7" w14:textId="77777777" w:rsidR="00000FFE" w:rsidRDefault="00000FFE">
      <w:pPr>
        <w:pStyle w:val="Textodecomentrio"/>
      </w:pPr>
    </w:p>
    <w:p w14:paraId="63E1683C" w14:textId="77777777" w:rsidR="00000FFE" w:rsidRDefault="00000FFE">
      <w:pPr>
        <w:pStyle w:val="Textodecomentrio"/>
      </w:pPr>
      <w:r>
        <w:t>E no material do aluno colocar uma dica</w:t>
      </w:r>
    </w:p>
    <w:p w14:paraId="224D2D83" w14:textId="77777777" w:rsidR="00000FFE" w:rsidRDefault="00000FFE">
      <w:pPr>
        <w:pStyle w:val="Textodecomentrio"/>
      </w:pPr>
    </w:p>
    <w:p w14:paraId="58F53B3C" w14:textId="1E458766" w:rsidR="00000FFE" w:rsidRDefault="00000FFE">
      <w:pPr>
        <w:pStyle w:val="Textodecomentrio"/>
      </w:pPr>
      <w:r>
        <w:t xml:space="preserve">Você conhece o controle de versão com </w:t>
      </w:r>
      <w:proofErr w:type="spellStart"/>
      <w:r>
        <w:t>Git</w:t>
      </w:r>
      <w:proofErr w:type="spellEnd"/>
      <w:r>
        <w:t xml:space="preserve"> e teste de software? Seu educador pode ajuda-lo nisso, que tal perguntar sobre?</w:t>
      </w:r>
    </w:p>
    <w:p w14:paraId="6A77696E" w14:textId="1D09CB01" w:rsidR="00000FFE" w:rsidRDefault="00000FFE">
      <w:pPr>
        <w:pStyle w:val="Textodecomentrio"/>
      </w:pPr>
      <w:r>
        <w:t xml:space="preserve"> </w:t>
      </w:r>
      <w:proofErr w:type="gramStart"/>
      <w:r>
        <w:t>é</w:t>
      </w:r>
      <w:proofErr w:type="gramEnd"/>
      <w:r>
        <w:t xml:space="preserve"> importante para o desenvolvimento de software</w:t>
      </w:r>
    </w:p>
  </w:comment>
  <w:comment w:id="186" w:author="Willian" w:date="2016-11-04T20:57:00Z" w:initials="WFSP">
    <w:p w14:paraId="2EC9E2B6" w14:textId="1F53AE7F" w:rsidR="000A556E" w:rsidRDefault="000A556E">
      <w:pPr>
        <w:pStyle w:val="Textodecomentrio"/>
      </w:pPr>
      <w:r>
        <w:rPr>
          <w:rStyle w:val="Refdecomentrio"/>
        </w:rPr>
        <w:annotationRef/>
      </w:r>
      <w:r>
        <w:t>Podemos deixar ambos os tópicos no livro do educador então. Mantenha este comentário</w:t>
      </w:r>
    </w:p>
  </w:comment>
  <w:comment w:id="187" w:author="Vicente da Silva, Mayara" w:date="2016-11-01T12:01:00Z" w:initials="VdSM">
    <w:p w14:paraId="6C6806A1" w14:textId="27A19EA4" w:rsidR="00000FFE" w:rsidRDefault="00000FFE">
      <w:pPr>
        <w:pStyle w:val="Textodecomentrio"/>
      </w:pPr>
      <w:r>
        <w:rPr>
          <w:rStyle w:val="Refdecomentrio"/>
        </w:rPr>
        <w:annotationRef/>
      </w:r>
      <w:proofErr w:type="gramStart"/>
      <w:r>
        <w:t>vide</w:t>
      </w:r>
      <w:proofErr w:type="gramEnd"/>
      <w:r>
        <w:t xml:space="preserve"> comentário anterior</w:t>
      </w:r>
    </w:p>
  </w:comment>
  <w:comment w:id="197" w:author="Willian" w:date="2016-11-04T21:12:00Z" w:initials="WFSP">
    <w:p w14:paraId="190B767C" w14:textId="071BA16E" w:rsidR="00D85B1B" w:rsidRDefault="00D85B1B">
      <w:pPr>
        <w:pStyle w:val="Textodecomentrio"/>
      </w:pPr>
      <w:r>
        <w:rPr>
          <w:rStyle w:val="Refdecomentrio"/>
        </w:rPr>
        <w:annotationRef/>
      </w:r>
      <w:r>
        <w:t>Para a questão da formatação, deixei bem separado para que a diagramação consiga identificar o que é Java e o que é Swift. Achei que ficou melhor assim</w:t>
      </w:r>
    </w:p>
  </w:comment>
  <w:comment w:id="284" w:author="Vicente da Silva, Mayara" w:date="2016-11-01T12:06:00Z" w:initials="VdSM">
    <w:p w14:paraId="4DA65434" w14:textId="7020F0AD" w:rsidR="00000FFE" w:rsidRDefault="00000FFE">
      <w:pPr>
        <w:pStyle w:val="Textodecomentrio"/>
      </w:pPr>
      <w:r>
        <w:rPr>
          <w:rStyle w:val="Refdecomentrio"/>
        </w:rPr>
        <w:annotationRef/>
      </w:r>
      <w:r>
        <w:t xml:space="preserve">Precisa destacar essas partes, com cores diferentes </w:t>
      </w:r>
      <w:proofErr w:type="spellStart"/>
      <w:r>
        <w:t>etc</w:t>
      </w:r>
      <w:proofErr w:type="spellEnd"/>
    </w:p>
  </w:comment>
  <w:comment w:id="285" w:author="Willian" w:date="2016-11-04T14:43:00Z" w:initials="WFSP">
    <w:p w14:paraId="5CDAE10B" w14:textId="3F2452D1" w:rsidR="00000FFE" w:rsidRDefault="00000FFE">
      <w:pPr>
        <w:pStyle w:val="Textodecomentrio"/>
      </w:pPr>
      <w:r>
        <w:rPr>
          <w:rStyle w:val="Refdecomentrio"/>
        </w:rPr>
        <w:annotationRef/>
      </w:r>
      <w:r>
        <w:t xml:space="preserve">Não entendi, você </w:t>
      </w:r>
      <w:proofErr w:type="spellStart"/>
      <w:r>
        <w:t>podeira</w:t>
      </w:r>
      <w:proofErr w:type="spellEnd"/>
      <w:r>
        <w:t xml:space="preserve"> formatar um exemplo?</w:t>
      </w:r>
    </w:p>
    <w:p w14:paraId="3F220311" w14:textId="77777777" w:rsidR="00000FFE" w:rsidRDefault="00000FFE">
      <w:pPr>
        <w:pStyle w:val="Textodecomentrio"/>
      </w:pPr>
    </w:p>
    <w:p w14:paraId="4911DF71" w14:textId="349BF496" w:rsidR="00000FFE" w:rsidRPr="00D658BB" w:rsidRDefault="00000FFE">
      <w:pPr>
        <w:pStyle w:val="Textodecomentrio"/>
        <w:rPr>
          <w:highlight w:val="yellow"/>
        </w:rPr>
      </w:pPr>
      <w:r w:rsidRPr="00D658BB">
        <w:rPr>
          <w:highlight w:val="yellow"/>
        </w:rPr>
        <w:t xml:space="preserve">Eu deixei elas em negrito, mas </w:t>
      </w:r>
      <w:proofErr w:type="spellStart"/>
      <w:r w:rsidRPr="00D658BB">
        <w:rPr>
          <w:highlight w:val="yellow"/>
        </w:rPr>
        <w:t>vc</w:t>
      </w:r>
      <w:proofErr w:type="spellEnd"/>
      <w:r w:rsidRPr="00D658BB">
        <w:rPr>
          <w:highlight w:val="yellow"/>
        </w:rPr>
        <w:t xml:space="preserve"> pode deixar negrito e pintar de amarelo sabe</w:t>
      </w:r>
    </w:p>
    <w:p w14:paraId="5A095F5A" w14:textId="77777777" w:rsidR="00000FFE" w:rsidRPr="00D658BB" w:rsidRDefault="00000FFE">
      <w:pPr>
        <w:pStyle w:val="Textodecomentrio"/>
        <w:rPr>
          <w:highlight w:val="yellow"/>
        </w:rPr>
      </w:pPr>
    </w:p>
    <w:p w14:paraId="07CF5102" w14:textId="42500B97" w:rsidR="00000FFE" w:rsidRDefault="00000FFE">
      <w:pPr>
        <w:pStyle w:val="Textodecomentrio"/>
      </w:pPr>
      <w:r w:rsidRPr="00D658BB">
        <w:rPr>
          <w:highlight w:val="yellow"/>
        </w:rPr>
        <w:t xml:space="preserve">Só </w:t>
      </w:r>
      <w:proofErr w:type="gramStart"/>
      <w:r w:rsidRPr="00D658BB">
        <w:rPr>
          <w:highlight w:val="yellow"/>
        </w:rPr>
        <w:t>pra</w:t>
      </w:r>
      <w:proofErr w:type="gramEnd"/>
      <w:r w:rsidRPr="00D658BB">
        <w:rPr>
          <w:highlight w:val="yellow"/>
        </w:rPr>
        <w:t xml:space="preserve"> ver a separação pro momento que for diagramar</w:t>
      </w:r>
      <w:r>
        <w:t xml:space="preserve"> - </w:t>
      </w:r>
      <w:proofErr w:type="spellStart"/>
      <w:r>
        <w:t>mayara</w:t>
      </w:r>
      <w:proofErr w:type="spellEnd"/>
    </w:p>
  </w:comment>
  <w:comment w:id="405" w:author="Vicente da Silva, Mayara" w:date="2016-11-01T12:05:00Z" w:initials="VdSM">
    <w:p w14:paraId="0FF73BD9" w14:textId="05FFCCD9" w:rsidR="00000FFE" w:rsidRDefault="00000FFE">
      <w:pPr>
        <w:pStyle w:val="Textodecomentrio"/>
      </w:pPr>
      <w:r>
        <w:rPr>
          <w:rStyle w:val="Refdecomentrio"/>
        </w:rPr>
        <w:annotationRef/>
      </w:r>
      <w:r>
        <w:t xml:space="preserve">Precisa destacar essas partes, com cores diferentes </w:t>
      </w:r>
      <w:proofErr w:type="spellStart"/>
      <w:r>
        <w:t>etc</w:t>
      </w:r>
      <w:proofErr w:type="spellEnd"/>
    </w:p>
  </w:comment>
  <w:comment w:id="406" w:author="Willian" w:date="2016-11-04T15:28:00Z" w:initials="WFSP">
    <w:p w14:paraId="5DA946AF" w14:textId="4C5D4DC4" w:rsidR="00000FFE" w:rsidRDefault="00000FFE">
      <w:pPr>
        <w:pStyle w:val="Textodecomentrio"/>
      </w:pPr>
      <w:r>
        <w:rPr>
          <w:rStyle w:val="Refdecomentrio"/>
        </w:rPr>
        <w:annotationRef/>
      </w:r>
      <w:r>
        <w:t xml:space="preserve">Não entendi, você </w:t>
      </w:r>
      <w:proofErr w:type="spellStart"/>
      <w:r>
        <w:t>podeira</w:t>
      </w:r>
      <w:proofErr w:type="spellEnd"/>
      <w:r>
        <w:t xml:space="preserve"> formatar um exemplo?</w:t>
      </w:r>
    </w:p>
    <w:p w14:paraId="3B82434F" w14:textId="77777777" w:rsidR="00000FFE" w:rsidRDefault="00000FFE">
      <w:pPr>
        <w:pStyle w:val="Textodecomentrio"/>
      </w:pPr>
    </w:p>
    <w:p w14:paraId="47EBC198" w14:textId="0B91906D" w:rsidR="00000FFE" w:rsidRDefault="00000FFE">
      <w:pPr>
        <w:pStyle w:val="Textodecomentrio"/>
      </w:pPr>
      <w:r w:rsidRPr="00D63826">
        <w:rPr>
          <w:highlight w:val="yellow"/>
        </w:rPr>
        <w:t xml:space="preserve">Coloquei no comentário anterior - </w:t>
      </w:r>
      <w:proofErr w:type="spellStart"/>
      <w:r w:rsidRPr="00D63826">
        <w:rPr>
          <w:highlight w:val="yellow"/>
        </w:rPr>
        <w:t>mayara</w:t>
      </w:r>
      <w:proofErr w:type="spellEnd"/>
    </w:p>
  </w:comment>
  <w:comment w:id="494" w:author="Vicente da Silva, Mayara" w:date="2016-11-01T13:40:00Z" w:initials="VdSM">
    <w:p w14:paraId="517FDE6D" w14:textId="174A2A4F" w:rsidR="00000FFE" w:rsidRDefault="00000FFE">
      <w:pPr>
        <w:pStyle w:val="Textodecomentrio"/>
      </w:pPr>
      <w:r>
        <w:rPr>
          <w:rStyle w:val="Refdecomentrio"/>
        </w:rPr>
        <w:annotationRef/>
      </w:r>
      <w:r>
        <w:t xml:space="preserve">É ´possível explicar ou argumentar o motivo </w:t>
      </w:r>
      <w:proofErr w:type="gramStart"/>
      <w:r>
        <w:t>da  demora</w:t>
      </w:r>
      <w:proofErr w:type="gramEnd"/>
      <w:r>
        <w:t>?</w:t>
      </w:r>
    </w:p>
  </w:comment>
  <w:comment w:id="495" w:author="Willian" w:date="2016-11-04T14:44:00Z" w:initials="WFSP">
    <w:p w14:paraId="27F4BBEF" w14:textId="21FCE546" w:rsidR="00000FFE" w:rsidRDefault="00000FFE">
      <w:pPr>
        <w:pStyle w:val="Textodecomentrio"/>
      </w:pPr>
      <w:r>
        <w:rPr>
          <w:rStyle w:val="Refdecomentrio"/>
        </w:rPr>
        <w:annotationRef/>
      </w:r>
      <w:r>
        <w:t>Acho que entraríamos em um nível muito baixo da computação para explicar isto, mas sim, é possível.</w:t>
      </w:r>
    </w:p>
    <w:p w14:paraId="17BBBF17" w14:textId="77777777" w:rsidR="00000FFE" w:rsidRDefault="00000FFE">
      <w:pPr>
        <w:pStyle w:val="Textodecomentrio"/>
      </w:pPr>
    </w:p>
    <w:p w14:paraId="72445BD4" w14:textId="7FB4BAEA" w:rsidR="00000FFE" w:rsidRDefault="00000FFE">
      <w:pPr>
        <w:pStyle w:val="Textodecomentrio"/>
      </w:pPr>
      <w:r w:rsidRPr="00D658BB">
        <w:rPr>
          <w:highlight w:val="yellow"/>
        </w:rPr>
        <w:t xml:space="preserve">Ok </w:t>
      </w:r>
      <w:proofErr w:type="spellStart"/>
      <w:r w:rsidRPr="00D658BB">
        <w:rPr>
          <w:highlight w:val="yellow"/>
        </w:rPr>
        <w:t>vc</w:t>
      </w:r>
      <w:proofErr w:type="spellEnd"/>
      <w:r w:rsidRPr="00D658BB">
        <w:rPr>
          <w:highlight w:val="yellow"/>
        </w:rPr>
        <w:t xml:space="preserve"> vai inserir?</w:t>
      </w:r>
      <w:r>
        <w:t xml:space="preserve"> </w:t>
      </w:r>
      <w:proofErr w:type="spellStart"/>
      <w:proofErr w:type="gramStart"/>
      <w:r>
        <w:t>mayara</w:t>
      </w:r>
      <w:proofErr w:type="spellEnd"/>
      <w:proofErr w:type="gramEnd"/>
    </w:p>
  </w:comment>
  <w:comment w:id="496" w:author="Willian" w:date="2016-11-04T21:13:00Z" w:initials="WFSP">
    <w:p w14:paraId="4A0CB354" w14:textId="4C7B3149" w:rsidR="00D85B1B" w:rsidRDefault="00D85B1B">
      <w:pPr>
        <w:pStyle w:val="Textodecomentrio"/>
      </w:pPr>
      <w:r>
        <w:rPr>
          <w:rStyle w:val="Refdecomentrio"/>
        </w:rPr>
        <w:annotationRef/>
      </w:r>
      <w:r>
        <w:t xml:space="preserve">Acho melhor não. Nem eu sei direito. Teria que fazer uma boa pesquisa para isto e entrar em assuntos de Sistema operacional e hardware (tentei entrar nesse assunto no livro do educador de POO para explicar como funcionam as linguagens de programação e já foi bastante complicado para a </w:t>
      </w:r>
      <w:proofErr w:type="spellStart"/>
      <w:r>
        <w:t>Sizue</w:t>
      </w:r>
      <w:proofErr w:type="spellEnd"/>
      <w:r>
        <w:t xml:space="preserve"> compreender os termos). Acho que fugiria bastante do foco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1864E" w15:done="0"/>
  <w15:commentEx w15:paraId="0C1A6B34" w15:paraIdParent="17E1864E" w15:done="0"/>
  <w15:commentEx w15:paraId="4CC2EAB4" w15:done="0"/>
  <w15:commentEx w15:paraId="2D54E5B5" w15:done="0"/>
  <w15:commentEx w15:paraId="2BDA4143" w15:done="0"/>
  <w15:commentEx w15:paraId="6F06781C" w15:done="0"/>
  <w15:commentEx w15:paraId="3B9DE57F" w15:done="0"/>
  <w15:commentEx w15:paraId="337A051D" w15:done="0"/>
  <w15:commentEx w15:paraId="6B230A6A" w15:done="0"/>
  <w15:commentEx w15:paraId="3A537F64" w15:done="0"/>
  <w15:commentEx w15:paraId="304AF4F9" w15:done="0"/>
  <w15:commentEx w15:paraId="503E9DFC" w15:done="0"/>
  <w15:commentEx w15:paraId="3DC110C1" w15:paraIdParent="503E9DFC" w15:done="0"/>
  <w15:commentEx w15:paraId="2B93D5A6" w15:done="0"/>
  <w15:commentEx w15:paraId="51556BF2" w15:done="0"/>
  <w15:commentEx w15:paraId="36D01FA5" w15:done="0"/>
  <w15:commentEx w15:paraId="064FE8B4" w15:paraIdParent="36D01FA5" w15:done="0"/>
  <w15:commentEx w15:paraId="668CDD9A" w15:done="0"/>
  <w15:commentEx w15:paraId="28BF92A0" w15:done="0"/>
  <w15:commentEx w15:paraId="7E5192F6" w15:paraIdParent="28BF92A0" w15:done="0"/>
  <w15:commentEx w15:paraId="21D7AED8" w15:done="0"/>
  <w15:commentEx w15:paraId="07936029" w15:paraIdParent="21D7AED8" w15:done="0"/>
  <w15:commentEx w15:paraId="4412F90B" w15:done="0"/>
  <w15:commentEx w15:paraId="796B0F8A" w15:paraIdParent="4412F90B" w15:done="0"/>
  <w15:commentEx w15:paraId="1204222A" w15:paraIdParent="4412F90B" w15:done="0"/>
  <w15:commentEx w15:paraId="2D1E9291" w15:paraIdParent="4412F90B" w15:done="0"/>
  <w15:commentEx w15:paraId="66D22236" w15:done="0"/>
  <w15:commentEx w15:paraId="144FD9D1" w15:paraIdParent="66D22236" w15:done="0"/>
  <w15:commentEx w15:paraId="6728FB9F" w15:done="0"/>
  <w15:commentEx w15:paraId="5013857A" w15:done="0"/>
  <w15:commentEx w15:paraId="31493635" w15:paraIdParent="5013857A" w15:done="0"/>
  <w15:commentEx w15:paraId="6A77696E" w15:done="0"/>
  <w15:commentEx w15:paraId="2EC9E2B6" w15:paraIdParent="6A77696E" w15:done="0"/>
  <w15:commentEx w15:paraId="6C6806A1" w15:done="0"/>
  <w15:commentEx w15:paraId="190B767C" w15:done="0"/>
  <w15:commentEx w15:paraId="4DA65434" w15:done="0"/>
  <w15:commentEx w15:paraId="07CF5102" w15:done="0"/>
  <w15:commentEx w15:paraId="0FF73BD9" w15:done="0"/>
  <w15:commentEx w15:paraId="47EBC198" w15:done="0"/>
  <w15:commentEx w15:paraId="517FDE6D" w15:done="0"/>
  <w15:commentEx w15:paraId="72445BD4" w15:done="0"/>
  <w15:commentEx w15:paraId="4A0CB354" w15:paraIdParent="72445BD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Helvetica Neue">
    <w:altName w:val="New York"/>
    <w:panose1 w:val="02000503000000020004"/>
    <w:charset w:val="00"/>
    <w:family w:val="auto"/>
    <w:pitch w:val="variable"/>
    <w:sig w:usb0="E50002FF" w:usb1="500079DB" w:usb2="00000010" w:usb3="00000000" w:csb0="00000001" w:csb1="00000000"/>
  </w:font>
  <w:font w:name="Menlo">
    <w:altName w:val="Arial"/>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5D0"/>
    <w:multiLevelType w:val="hybridMultilevel"/>
    <w:tmpl w:val="ED8E0F66"/>
    <w:lvl w:ilvl="0" w:tplc="84BEEB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33630E9"/>
    <w:multiLevelType w:val="multilevel"/>
    <w:tmpl w:val="CF860226"/>
    <w:lvl w:ilvl="0">
      <w:start w:val="1"/>
      <w:numFmt w:val="decimal"/>
      <w:pStyle w:val="Ttulo1"/>
      <w:lvlText w:val="%1."/>
      <w:lvlJc w:val="right"/>
      <w:pPr>
        <w:ind w:left="720" w:firstLine="360"/>
      </w:pPr>
      <w:rPr>
        <w:u w:val="none"/>
      </w:rPr>
    </w:lvl>
    <w:lvl w:ilvl="1">
      <w:start w:val="1"/>
      <w:numFmt w:val="decimal"/>
      <w:pStyle w:val="Ttulo2"/>
      <w:lvlText w:val="%1.%2."/>
      <w:lvlJc w:val="right"/>
      <w:pPr>
        <w:ind w:left="1440" w:firstLine="1080"/>
      </w:pPr>
      <w:rPr>
        <w:u w:val="none"/>
      </w:rPr>
    </w:lvl>
    <w:lvl w:ilvl="2">
      <w:start w:val="1"/>
      <w:numFmt w:val="decimal"/>
      <w:pStyle w:val="Ttulo3"/>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B5E1BBF"/>
    <w:multiLevelType w:val="hybridMultilevel"/>
    <w:tmpl w:val="783619DA"/>
    <w:lvl w:ilvl="0" w:tplc="01547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22BF2C47"/>
    <w:multiLevelType w:val="multilevel"/>
    <w:tmpl w:val="96FA8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FD400B"/>
    <w:multiLevelType w:val="hybridMultilevel"/>
    <w:tmpl w:val="77206F26"/>
    <w:lvl w:ilvl="0" w:tplc="E514EBD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CCF41D9"/>
    <w:multiLevelType w:val="hybridMultilevel"/>
    <w:tmpl w:val="CAF492EE"/>
    <w:lvl w:ilvl="0" w:tplc="C9B256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02C3FC8"/>
    <w:multiLevelType w:val="hybridMultilevel"/>
    <w:tmpl w:val="7294FCA2"/>
    <w:lvl w:ilvl="0" w:tplc="2B9C6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6535777E"/>
    <w:multiLevelType w:val="multilevel"/>
    <w:tmpl w:val="E63A0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B4C7F5F"/>
    <w:multiLevelType w:val="hybridMultilevel"/>
    <w:tmpl w:val="90407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D9E1404"/>
    <w:multiLevelType w:val="hybridMultilevel"/>
    <w:tmpl w:val="F1AA9584"/>
    <w:lvl w:ilvl="0" w:tplc="E9365D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09437B8"/>
    <w:multiLevelType w:val="multilevel"/>
    <w:tmpl w:val="9044E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4AA703F"/>
    <w:multiLevelType w:val="hybridMultilevel"/>
    <w:tmpl w:val="FD009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C743D9B"/>
    <w:multiLevelType w:val="hybridMultilevel"/>
    <w:tmpl w:val="D3F60B52"/>
    <w:lvl w:ilvl="0" w:tplc="9F4229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DB0C9C"/>
    <w:multiLevelType w:val="hybridMultilevel"/>
    <w:tmpl w:val="9B6CED74"/>
    <w:lvl w:ilvl="0" w:tplc="A05C963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6"/>
  </w:num>
  <w:num w:numId="9">
    <w:abstractNumId w:val="12"/>
  </w:num>
  <w:num w:numId="10">
    <w:abstractNumId w:val="4"/>
  </w:num>
  <w:num w:numId="11">
    <w:abstractNumId w:val="0"/>
  </w:num>
  <w:num w:numId="12">
    <w:abstractNumId w:val="2"/>
  </w:num>
  <w:num w:numId="13">
    <w:abstractNumId w:val="13"/>
  </w:num>
  <w:num w:numId="14">
    <w:abstractNumId w:val="9"/>
  </w:num>
  <w:num w:numId="15">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trackRevisions/>
  <w:doNotTrackMoves/>
  <w:defaultTabStop w:val="720"/>
  <w:hyphenationZone w:val="425"/>
  <w:characterSpacingControl w:val="doNotCompress"/>
  <w:compat>
    <w:compatSetting w:name="compatibilityMode" w:uri="http://schemas.microsoft.com/office/word" w:val="14"/>
  </w:compat>
  <w:rsids>
    <w:rsidRoot w:val="00D4626B"/>
    <w:rsid w:val="00000FFE"/>
    <w:rsid w:val="00014E9E"/>
    <w:rsid w:val="00021980"/>
    <w:rsid w:val="00047851"/>
    <w:rsid w:val="00055007"/>
    <w:rsid w:val="00057162"/>
    <w:rsid w:val="0006112E"/>
    <w:rsid w:val="000843D0"/>
    <w:rsid w:val="00084855"/>
    <w:rsid w:val="00093DEE"/>
    <w:rsid w:val="000A556E"/>
    <w:rsid w:val="000B6C0F"/>
    <w:rsid w:val="000C20E5"/>
    <w:rsid w:val="000E34CB"/>
    <w:rsid w:val="00107632"/>
    <w:rsid w:val="00136E4B"/>
    <w:rsid w:val="00153CC5"/>
    <w:rsid w:val="0018394C"/>
    <w:rsid w:val="001D15AB"/>
    <w:rsid w:val="001E5568"/>
    <w:rsid w:val="00247CCE"/>
    <w:rsid w:val="002528A4"/>
    <w:rsid w:val="00270FBC"/>
    <w:rsid w:val="00293085"/>
    <w:rsid w:val="00294F6F"/>
    <w:rsid w:val="002A56EC"/>
    <w:rsid w:val="002C31AC"/>
    <w:rsid w:val="003148F6"/>
    <w:rsid w:val="00321F9A"/>
    <w:rsid w:val="00334C7F"/>
    <w:rsid w:val="003431D8"/>
    <w:rsid w:val="003502C8"/>
    <w:rsid w:val="003506E1"/>
    <w:rsid w:val="00355D6B"/>
    <w:rsid w:val="003838B7"/>
    <w:rsid w:val="003A3AFC"/>
    <w:rsid w:val="003C2D99"/>
    <w:rsid w:val="003D7311"/>
    <w:rsid w:val="003E45CD"/>
    <w:rsid w:val="003F09EB"/>
    <w:rsid w:val="00410FBF"/>
    <w:rsid w:val="00444553"/>
    <w:rsid w:val="00460CD0"/>
    <w:rsid w:val="00464CE5"/>
    <w:rsid w:val="00470FA9"/>
    <w:rsid w:val="00482740"/>
    <w:rsid w:val="004853A3"/>
    <w:rsid w:val="004A663F"/>
    <w:rsid w:val="004B3F64"/>
    <w:rsid w:val="004C7392"/>
    <w:rsid w:val="004D1BCF"/>
    <w:rsid w:val="004E128E"/>
    <w:rsid w:val="004F1E9D"/>
    <w:rsid w:val="00503B2B"/>
    <w:rsid w:val="0051425B"/>
    <w:rsid w:val="005229F8"/>
    <w:rsid w:val="005277FC"/>
    <w:rsid w:val="0055297C"/>
    <w:rsid w:val="00580D24"/>
    <w:rsid w:val="00593E59"/>
    <w:rsid w:val="005E6A28"/>
    <w:rsid w:val="005F72F1"/>
    <w:rsid w:val="00633A87"/>
    <w:rsid w:val="006361F9"/>
    <w:rsid w:val="00644F89"/>
    <w:rsid w:val="00670AC4"/>
    <w:rsid w:val="00680CD3"/>
    <w:rsid w:val="00683B51"/>
    <w:rsid w:val="006C3543"/>
    <w:rsid w:val="006F29EB"/>
    <w:rsid w:val="00721D04"/>
    <w:rsid w:val="00733B20"/>
    <w:rsid w:val="0078095F"/>
    <w:rsid w:val="00793DA1"/>
    <w:rsid w:val="007B5452"/>
    <w:rsid w:val="007F316D"/>
    <w:rsid w:val="007F6832"/>
    <w:rsid w:val="008061FE"/>
    <w:rsid w:val="00823CB6"/>
    <w:rsid w:val="008436C1"/>
    <w:rsid w:val="00860215"/>
    <w:rsid w:val="008A365E"/>
    <w:rsid w:val="008C2172"/>
    <w:rsid w:val="009153F5"/>
    <w:rsid w:val="00917DA2"/>
    <w:rsid w:val="00920A1E"/>
    <w:rsid w:val="00920C45"/>
    <w:rsid w:val="00940E45"/>
    <w:rsid w:val="00960022"/>
    <w:rsid w:val="00966B7E"/>
    <w:rsid w:val="00970C42"/>
    <w:rsid w:val="00971E12"/>
    <w:rsid w:val="00977D6D"/>
    <w:rsid w:val="00981B3C"/>
    <w:rsid w:val="00982CB5"/>
    <w:rsid w:val="00983335"/>
    <w:rsid w:val="009836FA"/>
    <w:rsid w:val="009D6FE6"/>
    <w:rsid w:val="00A922FE"/>
    <w:rsid w:val="00B00CEC"/>
    <w:rsid w:val="00B1571D"/>
    <w:rsid w:val="00B21CFA"/>
    <w:rsid w:val="00B31DA2"/>
    <w:rsid w:val="00B328FE"/>
    <w:rsid w:val="00B50064"/>
    <w:rsid w:val="00B77960"/>
    <w:rsid w:val="00B809EF"/>
    <w:rsid w:val="00B827A0"/>
    <w:rsid w:val="00BD7C9C"/>
    <w:rsid w:val="00BE1EE2"/>
    <w:rsid w:val="00C37C01"/>
    <w:rsid w:val="00C42E93"/>
    <w:rsid w:val="00C57CA2"/>
    <w:rsid w:val="00C91E61"/>
    <w:rsid w:val="00CD4CC0"/>
    <w:rsid w:val="00CF57F0"/>
    <w:rsid w:val="00D00735"/>
    <w:rsid w:val="00D15E1A"/>
    <w:rsid w:val="00D3002C"/>
    <w:rsid w:val="00D4626B"/>
    <w:rsid w:val="00D63826"/>
    <w:rsid w:val="00D658BB"/>
    <w:rsid w:val="00D72BAE"/>
    <w:rsid w:val="00D85B1B"/>
    <w:rsid w:val="00D90672"/>
    <w:rsid w:val="00D97122"/>
    <w:rsid w:val="00E268E5"/>
    <w:rsid w:val="00E61B9D"/>
    <w:rsid w:val="00E640E3"/>
    <w:rsid w:val="00EB5E03"/>
    <w:rsid w:val="00F06333"/>
    <w:rsid w:val="00F10DA4"/>
    <w:rsid w:val="00F67670"/>
    <w:rsid w:val="00F94278"/>
    <w:rsid w:val="00FA1E8B"/>
    <w:rsid w:val="00FC53A3"/>
    <w:rsid w:val="00FE4F3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7C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F6832"/>
    <w:pPr>
      <w:spacing w:line="240" w:lineRule="auto"/>
    </w:pPr>
    <w:rPr>
      <w:rFonts w:asciiTheme="minorHAnsi" w:hAnsiTheme="minorHAnsi"/>
    </w:rPr>
  </w:style>
  <w:style w:type="paragraph" w:styleId="Ttulo1">
    <w:name w:val="heading 1"/>
    <w:basedOn w:val="Normal"/>
    <w:next w:val="Normal"/>
    <w:rsid w:val="007F316D"/>
    <w:pPr>
      <w:keepNext/>
      <w:keepLines/>
      <w:numPr>
        <w:numId w:val="4"/>
      </w:numPr>
      <w:spacing w:before="200"/>
      <w:ind w:hanging="360"/>
      <w:contextualSpacing/>
      <w:outlineLvl w:val="0"/>
    </w:pPr>
    <w:rPr>
      <w:b/>
      <w:color w:val="7030A0"/>
      <w:sz w:val="40"/>
      <w:szCs w:val="32"/>
    </w:rPr>
  </w:style>
  <w:style w:type="paragraph" w:styleId="Ttulo2">
    <w:name w:val="heading 2"/>
    <w:basedOn w:val="Normal"/>
    <w:next w:val="Normal"/>
    <w:rsid w:val="007F316D"/>
    <w:pPr>
      <w:keepNext/>
      <w:keepLines/>
      <w:numPr>
        <w:ilvl w:val="1"/>
        <w:numId w:val="4"/>
      </w:numPr>
      <w:spacing w:before="200"/>
      <w:ind w:left="405" w:firstLine="150"/>
      <w:contextualSpacing/>
      <w:outlineLvl w:val="1"/>
    </w:pPr>
    <w:rPr>
      <w:color w:val="7030A0"/>
      <w:sz w:val="32"/>
      <w:szCs w:val="26"/>
    </w:rPr>
  </w:style>
  <w:style w:type="paragraph" w:styleId="Ttulo3">
    <w:name w:val="heading 3"/>
    <w:basedOn w:val="Normal"/>
    <w:next w:val="Normal"/>
    <w:rsid w:val="00EB5E03"/>
    <w:pPr>
      <w:keepNext/>
      <w:keepLines/>
      <w:numPr>
        <w:ilvl w:val="2"/>
        <w:numId w:val="4"/>
      </w:numPr>
      <w:spacing w:before="160"/>
      <w:ind w:left="851" w:hanging="150"/>
      <w:contextualSpacing/>
      <w:outlineLvl w:val="2"/>
    </w:pPr>
    <w:rPr>
      <w:color w:val="7030A0"/>
      <w:sz w:val="28"/>
      <w:szCs w:val="24"/>
    </w:rPr>
  </w:style>
  <w:style w:type="paragraph" w:styleId="Ttulo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rsid w:val="007F316D"/>
    <w:pPr>
      <w:keepNext/>
      <w:keepLines/>
      <w:spacing w:after="0"/>
      <w:contextualSpacing/>
    </w:pPr>
    <w:rPr>
      <w:rFonts w:ascii="Trebuchet MS" w:eastAsia="Trebuchet MS" w:hAnsi="Trebuchet MS" w:cs="Trebuchet MS"/>
      <w:sz w:val="56"/>
      <w:szCs w:val="42"/>
    </w:rPr>
  </w:style>
  <w:style w:type="paragraph" w:styleId="Subttulo">
    <w:name w:val="Subtitle"/>
    <w:basedOn w:val="Normal"/>
    <w:next w:val="Normal"/>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Pr>
      <w:sz w:val="24"/>
      <w:szCs w:val="24"/>
    </w:rPr>
  </w:style>
  <w:style w:type="character" w:customStyle="1" w:styleId="TextodecomentrioChar">
    <w:name w:val="Texto de comentário Char"/>
    <w:basedOn w:val="Fontepargpadro"/>
    <w:link w:val="Textodecomentrio"/>
    <w:uiPriority w:val="99"/>
    <w:semiHidden/>
    <w:rPr>
      <w:sz w:val="24"/>
      <w:szCs w:val="24"/>
    </w:rPr>
  </w:style>
  <w:style w:type="character" w:styleId="Refdecomentrio">
    <w:name w:val="annotation reference"/>
    <w:basedOn w:val="Fontepargpadro"/>
    <w:uiPriority w:val="99"/>
    <w:semiHidden/>
    <w:unhideWhenUsed/>
    <w:rPr>
      <w:sz w:val="18"/>
      <w:szCs w:val="18"/>
    </w:rPr>
  </w:style>
  <w:style w:type="paragraph" w:styleId="Textodebalo">
    <w:name w:val="Balloon Text"/>
    <w:basedOn w:val="Normal"/>
    <w:link w:val="TextodebaloChar"/>
    <w:uiPriority w:val="99"/>
    <w:semiHidden/>
    <w:unhideWhenUsed/>
    <w:rsid w:val="00793DA1"/>
    <w:pPr>
      <w:spacing w:after="0"/>
    </w:pPr>
    <w:rPr>
      <w:rFonts w:ascii="Helvetica" w:hAnsi="Helvetica"/>
      <w:sz w:val="18"/>
      <w:szCs w:val="18"/>
    </w:rPr>
  </w:style>
  <w:style w:type="character" w:customStyle="1" w:styleId="TextodebaloChar">
    <w:name w:val="Texto de balão Char"/>
    <w:basedOn w:val="Fontepargpadro"/>
    <w:link w:val="Textodebalo"/>
    <w:uiPriority w:val="99"/>
    <w:semiHidden/>
    <w:rsid w:val="00793DA1"/>
    <w:rPr>
      <w:rFonts w:ascii="Helvetica" w:hAnsi="Helvetica"/>
      <w:sz w:val="18"/>
      <w:szCs w:val="18"/>
    </w:rPr>
  </w:style>
  <w:style w:type="paragraph" w:customStyle="1" w:styleId="Cabealho1">
    <w:name w:val="Cabeçalho1"/>
    <w:basedOn w:val="Ttulo1"/>
    <w:rsid w:val="007F316D"/>
    <w:rPr>
      <w:b w:val="0"/>
    </w:rPr>
  </w:style>
  <w:style w:type="paragraph" w:styleId="PargrafodaLista">
    <w:name w:val="List Paragraph"/>
    <w:basedOn w:val="Normal"/>
    <w:uiPriority w:val="34"/>
    <w:qFormat/>
    <w:rsid w:val="003A3AFC"/>
    <w:pPr>
      <w:ind w:left="720"/>
      <w:contextualSpacing/>
    </w:pPr>
  </w:style>
  <w:style w:type="character" w:styleId="Hiperlink">
    <w:name w:val="Hyperlink"/>
    <w:basedOn w:val="Fontepargpadro"/>
    <w:uiPriority w:val="99"/>
    <w:unhideWhenUsed/>
    <w:rsid w:val="00FA1E8B"/>
    <w:rPr>
      <w:color w:val="0563C1" w:themeColor="hyperlink"/>
      <w:u w:val="single"/>
    </w:rPr>
  </w:style>
  <w:style w:type="character" w:styleId="HiperlinkVisitado">
    <w:name w:val="FollowedHyperlink"/>
    <w:basedOn w:val="Fontepargpadro"/>
    <w:uiPriority w:val="99"/>
    <w:semiHidden/>
    <w:unhideWhenUsed/>
    <w:rsid w:val="00FA1E8B"/>
    <w:rPr>
      <w:color w:val="954F72" w:themeColor="followedHyperlink"/>
      <w:u w:val="single"/>
    </w:rPr>
  </w:style>
  <w:style w:type="paragraph" w:styleId="Pr-formataoHTML">
    <w:name w:val="HTML Preformatted"/>
    <w:basedOn w:val="Normal"/>
    <w:link w:val="Pr-formataoHTMLChar"/>
    <w:uiPriority w:val="99"/>
    <w:semiHidden/>
    <w:unhideWhenUsed/>
    <w:rsid w:val="00FA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FA1E8B"/>
    <w:rPr>
      <w:rFonts w:ascii="Courier New" w:hAnsi="Courier New" w:cs="Courier New"/>
      <w:color w:val="auto"/>
      <w:sz w:val="20"/>
      <w:szCs w:val="20"/>
    </w:rPr>
  </w:style>
  <w:style w:type="paragraph" w:styleId="Citao">
    <w:name w:val="Quote"/>
    <w:basedOn w:val="Normal"/>
    <w:next w:val="Normal"/>
    <w:link w:val="CitaoChar"/>
    <w:uiPriority w:val="29"/>
    <w:qFormat/>
    <w:rsid w:val="00460CD0"/>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460CD0"/>
    <w:rPr>
      <w:rFonts w:asciiTheme="minorHAnsi" w:hAnsiTheme="minorHAnsi"/>
      <w:i/>
      <w:iCs/>
      <w:color w:val="404040" w:themeColor="text1" w:themeTint="BF"/>
    </w:rPr>
  </w:style>
  <w:style w:type="paragraph" w:styleId="Assuntodocomentrio">
    <w:name w:val="annotation subject"/>
    <w:basedOn w:val="Textodecomentrio"/>
    <w:next w:val="Textodecomentrio"/>
    <w:link w:val="AssuntodocomentrioChar"/>
    <w:uiPriority w:val="99"/>
    <w:semiHidden/>
    <w:unhideWhenUsed/>
    <w:rsid w:val="004C7392"/>
    <w:rPr>
      <w:b/>
      <w:bCs/>
      <w:sz w:val="20"/>
      <w:szCs w:val="20"/>
    </w:rPr>
  </w:style>
  <w:style w:type="character" w:customStyle="1" w:styleId="AssuntodocomentrioChar">
    <w:name w:val="Assunto do comentário Char"/>
    <w:basedOn w:val="TextodecomentrioChar"/>
    <w:link w:val="Assuntodocomentrio"/>
    <w:uiPriority w:val="99"/>
    <w:semiHidden/>
    <w:rsid w:val="004C7392"/>
    <w:rPr>
      <w:rFonts w:asciiTheme="minorHAnsi" w:hAnsiTheme="minorHAnsi"/>
      <w:b/>
      <w:bCs/>
      <w:sz w:val="20"/>
      <w:szCs w:val="20"/>
    </w:rPr>
  </w:style>
  <w:style w:type="paragraph" w:styleId="Legenda">
    <w:name w:val="caption"/>
    <w:basedOn w:val="Normal"/>
    <w:next w:val="Normal"/>
    <w:uiPriority w:val="35"/>
    <w:unhideWhenUsed/>
    <w:qFormat/>
    <w:rsid w:val="009D6FE6"/>
    <w:rPr>
      <w:i/>
      <w:iCs/>
      <w:color w:val="44546A" w:themeColor="text2"/>
      <w:sz w:val="18"/>
      <w:szCs w:val="18"/>
    </w:rPr>
  </w:style>
  <w:style w:type="paragraph" w:styleId="Reviso">
    <w:name w:val="Revision"/>
    <w:hidden/>
    <w:uiPriority w:val="99"/>
    <w:semiHidden/>
    <w:rsid w:val="00670AC4"/>
    <w:pPr>
      <w:spacing w:after="0" w:line="240" w:lineRule="auto"/>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718716">
      <w:bodyDiv w:val="1"/>
      <w:marLeft w:val="0"/>
      <w:marRight w:val="0"/>
      <w:marTop w:val="0"/>
      <w:marBottom w:val="0"/>
      <w:divBdr>
        <w:top w:val="none" w:sz="0" w:space="0" w:color="auto"/>
        <w:left w:val="none" w:sz="0" w:space="0" w:color="auto"/>
        <w:bottom w:val="none" w:sz="0" w:space="0" w:color="auto"/>
        <w:right w:val="none" w:sz="0" w:space="0" w:color="auto"/>
      </w:divBdr>
      <w:divsChild>
        <w:div w:id="346760035">
          <w:marLeft w:val="0"/>
          <w:marRight w:val="0"/>
          <w:marTop w:val="0"/>
          <w:marBottom w:val="0"/>
          <w:divBdr>
            <w:top w:val="none" w:sz="0" w:space="0" w:color="auto"/>
            <w:left w:val="none" w:sz="0" w:space="0" w:color="auto"/>
            <w:bottom w:val="none" w:sz="0" w:space="0" w:color="auto"/>
            <w:right w:val="none" w:sz="0" w:space="0" w:color="auto"/>
          </w:divBdr>
        </w:div>
      </w:divsChild>
    </w:div>
    <w:div w:id="766463387">
      <w:bodyDiv w:val="1"/>
      <w:marLeft w:val="0"/>
      <w:marRight w:val="0"/>
      <w:marTop w:val="0"/>
      <w:marBottom w:val="0"/>
      <w:divBdr>
        <w:top w:val="none" w:sz="0" w:space="0" w:color="auto"/>
        <w:left w:val="none" w:sz="0" w:space="0" w:color="auto"/>
        <w:bottom w:val="none" w:sz="0" w:space="0" w:color="auto"/>
        <w:right w:val="none" w:sz="0" w:space="0" w:color="auto"/>
      </w:divBdr>
    </w:div>
    <w:div w:id="872839812">
      <w:bodyDiv w:val="1"/>
      <w:marLeft w:val="0"/>
      <w:marRight w:val="0"/>
      <w:marTop w:val="0"/>
      <w:marBottom w:val="0"/>
      <w:divBdr>
        <w:top w:val="none" w:sz="0" w:space="0" w:color="auto"/>
        <w:left w:val="none" w:sz="0" w:space="0" w:color="auto"/>
        <w:bottom w:val="none" w:sz="0" w:space="0" w:color="auto"/>
        <w:right w:val="none" w:sz="0" w:space="0" w:color="auto"/>
      </w:divBdr>
    </w:div>
    <w:div w:id="203287565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hyperlink" Target="http://cocoapods.org/" TargetMode="External"/><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jpg"/><Relationship Id="rId8" Type="http://schemas.openxmlformats.org/officeDocument/2006/relationships/hyperlink" Target="https://pt.wikipedia.org/wiki/Computador_pessoal" TargetMode="External"/><Relationship Id="rId9" Type="http://schemas.openxmlformats.org/officeDocument/2006/relationships/image" Target="media/image2.jp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hyperlink" Target="https://appleid.apple.com/account"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macappstores://itunes.apple.com/br/app/xcode/id497799835?mt=12"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40</Pages>
  <Words>6823</Words>
  <Characters>36847</Characters>
  <Application>Microsoft Macintosh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Vicente da Silva, Mayara</dc:creator>
  <cp:lastModifiedBy>Willian</cp:lastModifiedBy>
  <cp:revision>4</cp:revision>
  <dcterms:created xsi:type="dcterms:W3CDTF">2016-11-04T17:17:00Z</dcterms:created>
  <dcterms:modified xsi:type="dcterms:W3CDTF">2016-11-04T23:17:00Z</dcterms:modified>
</cp:coreProperties>
</file>