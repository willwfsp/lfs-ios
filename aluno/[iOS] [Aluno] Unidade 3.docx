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D39BEE" w14:textId="77777777" w:rsidR="008B4017" w:rsidRPr="008313E9" w:rsidRDefault="008B4017" w:rsidP="008B4017">
      <w:pPr>
        <w:pStyle w:val="Ttulo"/>
        <w:rPr>
          <w:ins w:id="0" w:author="Willian" w:date="2016-11-05T11:18:00Z"/>
          <w:rFonts w:ascii="Times New Roman" w:hAnsi="Times New Roman"/>
          <w:color w:val="auto"/>
          <w:sz w:val="24"/>
          <w:szCs w:val="24"/>
        </w:rPr>
      </w:pPr>
      <w:ins w:id="1" w:author="Willian" w:date="2016-11-05T11:18:00Z">
        <w:r w:rsidRPr="008313E9">
          <w:t xml:space="preserve">Unidade </w:t>
        </w:r>
        <w:r>
          <w:t>3</w:t>
        </w:r>
        <w:r w:rsidRPr="008313E9">
          <w:t xml:space="preserve"> </w:t>
        </w:r>
      </w:ins>
    </w:p>
    <w:p w14:paraId="7111CE80" w14:textId="77777777" w:rsidR="008B4017" w:rsidRDefault="008B4017" w:rsidP="008B4017">
      <w:pPr>
        <w:pStyle w:val="Cabealho1"/>
        <w:ind w:left="0" w:firstLine="0"/>
        <w:rPr>
          <w:ins w:id="2" w:author="Willian" w:date="2016-11-05T11:18:00Z"/>
        </w:rPr>
      </w:pPr>
      <w:ins w:id="3" w:author="Willian" w:date="2016-11-05T11:18:00Z">
        <w:r w:rsidRPr="008313E9">
          <w:t>Aula 1</w:t>
        </w:r>
      </w:ins>
    </w:p>
    <w:p w14:paraId="532C0AEC" w14:textId="77777777" w:rsidR="008B4017" w:rsidRPr="008313E9" w:rsidRDefault="008B4017" w:rsidP="008B4017">
      <w:pPr>
        <w:pStyle w:val="Ttulo1"/>
        <w:numPr>
          <w:ilvl w:val="0"/>
          <w:numId w:val="19"/>
        </w:numPr>
        <w:ind w:hanging="360"/>
        <w:rPr>
          <w:ins w:id="4" w:author="Willian" w:date="2016-11-05T11:18:00Z"/>
        </w:rPr>
      </w:pPr>
      <w:ins w:id="5" w:author="Willian" w:date="2016-11-05T11:18:00Z">
        <w:r>
          <w:t>Storyboards</w:t>
        </w:r>
      </w:ins>
    </w:p>
    <w:p w14:paraId="5BABD47A" w14:textId="77777777" w:rsidR="008B4017" w:rsidRDefault="008B4017">
      <w:pPr>
        <w:pPrChange w:id="6" w:author="Willian" w:date="2016-11-05T11:18:00Z">
          <w:pPr>
            <w:pStyle w:val="PargrafodaLista"/>
          </w:pPr>
        </w:pPrChange>
      </w:pPr>
      <w:r>
        <w:t>Nas aulas anteriores você aprendeu um pouco da programação em Swift, agora é chegada a hora de entender como funciona a construção dos layouts em iOS. No curso de POO mencionamos Storyboards como sendo uma espécie de história em quadrinhos que reproduz o problema que o software irá resolver, e também como uma ferramenta de prototipagem. Em iOS, Storyboards não é necessariamente isto mas vamos ver muita semelhança com este conceito.</w:t>
      </w:r>
    </w:p>
    <w:p w14:paraId="6A0336DE" w14:textId="77777777" w:rsidR="008B4017" w:rsidRDefault="008B4017" w:rsidP="008B4017">
      <w:pPr>
        <w:pStyle w:val="Ttulo2"/>
        <w:numPr>
          <w:ilvl w:val="1"/>
          <w:numId w:val="19"/>
        </w:numPr>
        <w:ind w:left="405" w:firstLine="150"/>
      </w:pPr>
      <w:r>
        <w:t>O que é um Storyboard</w:t>
      </w:r>
    </w:p>
    <w:p w14:paraId="185CC7BB" w14:textId="77777777" w:rsidR="008B4017" w:rsidRDefault="008B4017" w:rsidP="008B4017">
      <w:r>
        <w:t>Você está familiarizado com o Xcode e com o Swift, então está pronto para trabalhar em um Storyboard. Um storyboard é uma representação visual da interface de usuário do aplicativo, mostrando telas de conteúdos e as transições entre eles. Você usa storyboards para esquematizar o fluxo ou história que impulsiona a sua aplicação. Nele você vê exatamente o que você está será construído enquanto você o constrói (realtime), e obtém um feedback imediato sobre como sua UI (Interface de Usuário) está ficando.</w:t>
      </w:r>
    </w:p>
    <w:p w14:paraId="3A6705AF" w14:textId="77777777" w:rsidR="008B4017" w:rsidRDefault="008B4017" w:rsidP="008B4017">
      <w:r>
        <w:t>Comparando com o Android, assemelha-se ao Canvas, com a diferença que no Storyboard você pode inserir mais de uma tela do seu app e definir a navegação/fluxo entre elas, ligando pontos.</w:t>
      </w:r>
    </w:p>
    <w:p w14:paraId="1D51DF9F" w14:textId="77777777" w:rsidR="008B4017" w:rsidRDefault="008B4017" w:rsidP="008B4017">
      <w:r>
        <w:t>Quando você cria um novo projeto, já existem dois Storyboards criados: o Main.storyboard e o LaunchScreen.storyboard. A LaunchScreen.storyboard é a primeira tela que seu aplicativo abre, e ela permanesce em foco enquanto o app faz os preparativos iniciais (veremos mais nas aulas seguintes). A Main.storyboard é uma storyboard comum criada por padrão em cada projeto. Você pode removê-la, renomeá-la ou ignorá-la pois não é obrigatória, mas por enquanto deixe-a como ela está.</w:t>
      </w:r>
    </w:p>
    <w:p w14:paraId="68FC9074" w14:textId="77777777" w:rsidR="008B4017" w:rsidRDefault="008B4017" w:rsidP="008B4017">
      <w:pPr>
        <w:pStyle w:val="Ttulo2"/>
        <w:numPr>
          <w:ilvl w:val="1"/>
          <w:numId w:val="19"/>
        </w:numPr>
        <w:ind w:left="405" w:firstLine="150"/>
      </w:pPr>
      <w:r>
        <w:t>Criando um novo projeto</w:t>
      </w:r>
    </w:p>
    <w:p w14:paraId="3C3EAD19" w14:textId="77777777" w:rsidR="008B4017" w:rsidRDefault="008B4017" w:rsidP="008B4017">
      <w:r>
        <w:t>Ainda não aprendemos a criar um novo projeto! Então siga os passos abaixo.</w:t>
      </w:r>
    </w:p>
    <w:p w14:paraId="4B8374B1" w14:textId="77777777" w:rsidR="008B4017" w:rsidRDefault="008B4017" w:rsidP="008B4017">
      <w:pPr>
        <w:pBdr>
          <w:bottom w:val="single" w:sz="4" w:space="1" w:color="auto"/>
        </w:pBdr>
      </w:pPr>
    </w:p>
    <w:p w14:paraId="0D2097A0" w14:textId="77777777" w:rsidR="008B4017" w:rsidRDefault="008B4017" w:rsidP="008B4017">
      <w:pPr>
        <w:pStyle w:val="PargrafodaLista"/>
        <w:numPr>
          <w:ilvl w:val="0"/>
          <w:numId w:val="68"/>
        </w:numPr>
        <w:spacing w:before="0" w:after="200"/>
      </w:pPr>
      <w:r>
        <w:t>Abra o Xcode e você encontrará esta tela:</w:t>
      </w:r>
    </w:p>
    <w:p w14:paraId="36658920" w14:textId="77777777" w:rsidR="008B4017" w:rsidRDefault="008B4017" w:rsidP="008B4017">
      <w:pPr>
        <w:keepNext/>
        <w:ind w:left="360"/>
        <w:jc w:val="center"/>
      </w:pPr>
      <w:r>
        <w:rPr>
          <w:noProof/>
        </w:rPr>
        <w:lastRenderedPageBreak/>
        <w:drawing>
          <wp:inline distT="0" distB="0" distL="0" distR="0" wp14:anchorId="0803C24C" wp14:editId="13418447">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5">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704A6CB6" w14:textId="77777777" w:rsidR="008B4017" w:rsidRDefault="008B4017" w:rsidP="008B4017">
      <w:pPr>
        <w:pStyle w:val="Legenda"/>
        <w:jc w:val="center"/>
      </w:pPr>
      <w:r>
        <w:t xml:space="preserve">Figura </w:t>
      </w:r>
      <w:fldSimple w:instr=" SEQ Figura \* ARABIC ">
        <w:r w:rsidR="009C4A7B">
          <w:rPr>
            <w:noProof/>
          </w:rPr>
          <w:t>1</w:t>
        </w:r>
      </w:fldSimple>
      <w:r>
        <w:t xml:space="preserve"> - Tela inicial do Xcode</w:t>
      </w:r>
    </w:p>
    <w:p w14:paraId="72396505" w14:textId="77777777" w:rsidR="008B4017" w:rsidRPr="007F4168" w:rsidRDefault="008B4017" w:rsidP="008B4017">
      <w:pPr>
        <w:pStyle w:val="PargrafodaLista"/>
        <w:numPr>
          <w:ilvl w:val="0"/>
          <w:numId w:val="68"/>
        </w:numPr>
        <w:spacing w:before="0" w:after="200"/>
      </w:pPr>
      <w:r>
        <w:t xml:space="preserve">Para criar um novo projeto clique na opção </w:t>
      </w:r>
      <w:r>
        <w:rPr>
          <w:b/>
        </w:rPr>
        <w:t>Create a new Xcode Project.</w:t>
      </w:r>
    </w:p>
    <w:p w14:paraId="1EE56808" w14:textId="77777777" w:rsidR="008B4017" w:rsidRDefault="008B4017" w:rsidP="008B4017">
      <w:pPr>
        <w:keepNext/>
        <w:jc w:val="center"/>
      </w:pPr>
      <w:r>
        <w:rPr>
          <w:noProof/>
        </w:rPr>
        <w:drawing>
          <wp:inline distT="0" distB="0" distL="0" distR="0" wp14:anchorId="537C40C7" wp14:editId="60CDF9D8">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6">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61D4AE15" w14:textId="77777777" w:rsidR="008B4017" w:rsidRPr="007F4168" w:rsidRDefault="008B4017" w:rsidP="008B4017">
      <w:pPr>
        <w:pStyle w:val="Legenda"/>
        <w:jc w:val="center"/>
      </w:pPr>
      <w:r>
        <w:t xml:space="preserve">Figura </w:t>
      </w:r>
      <w:fldSimple w:instr=" SEQ Figura \* ARABIC ">
        <w:r w:rsidR="009C4A7B">
          <w:rPr>
            <w:noProof/>
          </w:rPr>
          <w:t>2</w:t>
        </w:r>
      </w:fldSimple>
      <w:r>
        <w:t xml:space="preserve"> - Escolha </w:t>
      </w:r>
      <w:r w:rsidRPr="007F4168">
        <w:rPr>
          <w:b/>
        </w:rPr>
        <w:t>Create a new Xcode Application</w:t>
      </w:r>
    </w:p>
    <w:p w14:paraId="372737CB" w14:textId="77777777" w:rsidR="008B4017" w:rsidRPr="007F4168" w:rsidRDefault="008B4017" w:rsidP="008B4017">
      <w:pPr>
        <w:pStyle w:val="PargrafodaLista"/>
        <w:numPr>
          <w:ilvl w:val="0"/>
          <w:numId w:val="68"/>
        </w:numPr>
        <w:spacing w:before="0" w:after="200"/>
      </w:pPr>
      <w:r>
        <w:t xml:space="preserve">Como em Android, temos vários modelos iniciais para nosso projeto. No nosso exemplo escolha a </w:t>
      </w:r>
      <w:r>
        <w:rPr>
          <w:b/>
        </w:rPr>
        <w:t>Single View Application.</w:t>
      </w:r>
    </w:p>
    <w:p w14:paraId="76942A41" w14:textId="77777777" w:rsidR="008B4017" w:rsidRDefault="008B4017" w:rsidP="008B4017">
      <w:pPr>
        <w:keepNext/>
        <w:jc w:val="center"/>
      </w:pPr>
      <w:r>
        <w:rPr>
          <w:noProof/>
        </w:rPr>
        <w:drawing>
          <wp:inline distT="0" distB="0" distL="0" distR="0" wp14:anchorId="58F6AE5B" wp14:editId="0A8BBF90">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7">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2D25F2B4" w14:textId="77777777" w:rsidR="008B4017" w:rsidRPr="007F4168" w:rsidRDefault="008B4017" w:rsidP="008B4017">
      <w:pPr>
        <w:pStyle w:val="Legenda"/>
        <w:jc w:val="center"/>
      </w:pPr>
      <w:r>
        <w:t xml:space="preserve">Figura </w:t>
      </w:r>
      <w:fldSimple w:instr=" SEQ Figura \* ARABIC ">
        <w:r w:rsidR="009C4A7B">
          <w:rPr>
            <w:noProof/>
          </w:rPr>
          <w:t>3</w:t>
        </w:r>
      </w:fldSimple>
      <w:r>
        <w:t xml:space="preserve"> - Escolha </w:t>
      </w:r>
      <w:r w:rsidRPr="007F4168">
        <w:rPr>
          <w:b/>
        </w:rPr>
        <w:t>Single View Application</w:t>
      </w:r>
    </w:p>
    <w:p w14:paraId="23DCBD3B" w14:textId="77777777" w:rsidR="008B4017" w:rsidRDefault="008B4017" w:rsidP="008B4017">
      <w:pPr>
        <w:pStyle w:val="PargrafodaLista"/>
        <w:numPr>
          <w:ilvl w:val="0"/>
          <w:numId w:val="68"/>
        </w:numPr>
        <w:spacing w:before="0" w:after="200"/>
      </w:pPr>
      <w:r>
        <w:t>Agora precisamos configurar o projeto. Insira as configurações conforme na imagem abaixo.</w:t>
      </w:r>
    </w:p>
    <w:p w14:paraId="6654521A" w14:textId="77777777" w:rsidR="008B4017" w:rsidRDefault="008B4017" w:rsidP="008B4017">
      <w:pPr>
        <w:keepNext/>
        <w:jc w:val="center"/>
      </w:pPr>
      <w:r>
        <w:rPr>
          <w:noProof/>
        </w:rPr>
        <w:lastRenderedPageBreak/>
        <w:drawing>
          <wp:inline distT="0" distB="0" distL="0" distR="0" wp14:anchorId="2E40BD5F" wp14:editId="04ADB8FC">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8">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4BDEAF33" w14:textId="77777777" w:rsidR="008B4017" w:rsidRDefault="008B4017" w:rsidP="008B4017">
      <w:pPr>
        <w:pStyle w:val="Legenda"/>
        <w:jc w:val="center"/>
      </w:pPr>
      <w:r>
        <w:t xml:space="preserve">Figura </w:t>
      </w:r>
      <w:fldSimple w:instr=" SEQ Figura \* ARABIC ">
        <w:r w:rsidR="009C4A7B">
          <w:rPr>
            <w:noProof/>
          </w:rPr>
          <w:t>4</w:t>
        </w:r>
      </w:fldSimple>
      <w:r>
        <w:t xml:space="preserve"> - Configurações iniciais do projeto</w:t>
      </w:r>
    </w:p>
    <w:p w14:paraId="38F405C1" w14:textId="77777777" w:rsidR="008B4017" w:rsidRDefault="008B4017" w:rsidP="008B4017">
      <w:pPr>
        <w:pStyle w:val="PargrafodaLista"/>
        <w:numPr>
          <w:ilvl w:val="0"/>
          <w:numId w:val="68"/>
        </w:numPr>
        <w:spacing w:before="0" w:after="200"/>
      </w:pPr>
      <w:r>
        <w:t>Como passo final, escolha o local onde será salvo o seu projeto.</w:t>
      </w:r>
    </w:p>
    <w:p w14:paraId="048D88DF" w14:textId="77777777" w:rsidR="008B4017" w:rsidRDefault="008B4017" w:rsidP="008B4017">
      <w:pPr>
        <w:pStyle w:val="Ttulo2"/>
        <w:numPr>
          <w:ilvl w:val="1"/>
          <w:numId w:val="19"/>
        </w:numPr>
        <w:ind w:left="405" w:firstLine="150"/>
      </w:pPr>
      <w:r>
        <w:t>Conhecendo a Storyboard</w:t>
      </w:r>
    </w:p>
    <w:p w14:paraId="44C878A0" w14:textId="77777777" w:rsidR="008B4017" w:rsidRDefault="008B4017" w:rsidP="008B4017">
      <w:r>
        <w:t>Após criar um novo projeto, localize a Main.storyboard no painel de navegação e abra-a. Você terá a seguinte tela:</w:t>
      </w:r>
    </w:p>
    <w:p w14:paraId="59C87302" w14:textId="77777777" w:rsidR="008B4017" w:rsidRDefault="008B4017" w:rsidP="008B4017">
      <w:pPr>
        <w:keepNext/>
      </w:pPr>
      <w:r>
        <w:rPr>
          <w:noProof/>
        </w:rPr>
        <w:lastRenderedPageBreak/>
        <w:drawing>
          <wp:inline distT="0" distB="0" distL="0" distR="0" wp14:anchorId="179E5C5D" wp14:editId="314A13D5">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F0E83E" w14:textId="77777777" w:rsidR="008B4017" w:rsidRDefault="008B4017" w:rsidP="008B4017">
      <w:pPr>
        <w:pStyle w:val="Legenda"/>
        <w:jc w:val="center"/>
      </w:pPr>
      <w:r>
        <w:t xml:space="preserve">Figura </w:t>
      </w:r>
      <w:fldSimple w:instr=" SEQ Figura \* ARABIC ">
        <w:r w:rsidR="009C4A7B">
          <w:rPr>
            <w:noProof/>
          </w:rPr>
          <w:t>5</w:t>
        </w:r>
      </w:fldSimple>
      <w:r>
        <w:t xml:space="preserve"> - Main.storyboard</w:t>
      </w:r>
    </w:p>
    <w:p w14:paraId="2A0A8E88" w14:textId="77777777" w:rsidR="008B4017" w:rsidRDefault="008B4017" w:rsidP="008B4017">
      <w:r>
        <w:t>Neste ponto, o storyboard em seu aplicativo contém uma cena, o que representa uma tela de conteúdo no seu aplicativo. A seta que aponta para o lado esquerdo da cena na tela é o ponto de entrada storyboard, significando que esta cena é a primeira cena a ser carregada ao iniciar este storyboard (pois podemos ter vários storyboards que se relacionam uns com os outros). Neste momento, a cena que você vê na tela contém uma única View que é gerenciada por um controlador de Views (View Controller). Você vai aprender mais sobre as funções das Views e View Controllers nas aulas seguintes.</w:t>
      </w:r>
    </w:p>
    <w:p w14:paraId="720AC28E" w14:textId="77777777" w:rsidR="008B4017" w:rsidRDefault="008B4017" w:rsidP="008B4017">
      <w:pPr>
        <w:pStyle w:val="Ttulo2"/>
        <w:numPr>
          <w:ilvl w:val="1"/>
          <w:numId w:val="19"/>
        </w:numPr>
        <w:ind w:left="405" w:firstLine="150"/>
      </w:pPr>
      <w:r>
        <w:t>Prototipando com o Storyboard</w:t>
      </w:r>
    </w:p>
    <w:p w14:paraId="21D6C8E9" w14:textId="77777777" w:rsidR="008B4017" w:rsidRDefault="008B4017" w:rsidP="008B4017">
      <w:r>
        <w:t>Um ponto forte do Storyboard é que podemos já no início do projeto, realizar um protótipo utilizando as imagens provisórias do projeto. Neste curso iremos criar um aplicativo de músicas, onde você poderá listar, tocar e criar playlists de músicas, então para que você possa entender como será este aplicativo, vamos criar um protótipo rápido de parte dele.</w:t>
      </w:r>
    </w:p>
    <w:p w14:paraId="47E647EB" w14:textId="77777777" w:rsidR="008B4017" w:rsidRDefault="008B4017" w:rsidP="008B4017">
      <w:r>
        <w:t>Para criar este protótipo você precisará de algumas imagens inseridas no projeto.</w:t>
      </w:r>
    </w:p>
    <w:p w14:paraId="6861E1D4" w14:textId="77777777" w:rsidR="008B4017" w:rsidRDefault="008B4017" w:rsidP="008B4017">
      <w:pPr>
        <w:pStyle w:val="Ttulo3"/>
        <w:numPr>
          <w:ilvl w:val="2"/>
          <w:numId w:val="19"/>
        </w:numPr>
        <w:ind w:left="851" w:hanging="150"/>
      </w:pPr>
      <w:r>
        <w:t>A pasta Assets</w:t>
      </w:r>
    </w:p>
    <w:p w14:paraId="0E216B98" w14:textId="77777777" w:rsidR="008B4017" w:rsidRDefault="008B4017" w:rsidP="008B4017">
      <w:r>
        <w:t xml:space="preserve">Localize uma pasta chamada </w:t>
      </w:r>
      <w:r w:rsidRPr="005C658D">
        <w:rPr>
          <w:b/>
        </w:rPr>
        <w:t>Assets.xcassets</w:t>
      </w:r>
      <w:r>
        <w:t xml:space="preserve"> no seu painel de navegação. Nesta pasta é onde iremos inserir todas as imagens do nosso projeto. Para adicionar imagens é um processo bem fácil. Basta arrastar as imagens para cá.</w:t>
      </w:r>
    </w:p>
    <w:p w14:paraId="33295713" w14:textId="77777777" w:rsidR="008B4017" w:rsidRDefault="008B4017" w:rsidP="008B4017">
      <w:pPr>
        <w:keepNext/>
      </w:pPr>
      <w:r>
        <w:rPr>
          <w:noProof/>
        </w:rPr>
        <w:lastRenderedPageBreak/>
        <w:drawing>
          <wp:inline distT="0" distB="0" distL="0" distR="0" wp14:anchorId="01E7A720" wp14:editId="2F033AD0">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3FE37DD" w14:textId="77777777" w:rsidR="008B4017" w:rsidRDefault="008B4017" w:rsidP="008B4017">
      <w:pPr>
        <w:pStyle w:val="Legenda"/>
        <w:jc w:val="center"/>
      </w:pPr>
      <w:r>
        <w:t xml:space="preserve">Figura </w:t>
      </w:r>
      <w:fldSimple w:instr=" SEQ Figura \* ARABIC ">
        <w:r w:rsidR="009C4A7B">
          <w:rPr>
            <w:noProof/>
          </w:rPr>
          <w:t>6</w:t>
        </w:r>
      </w:fldSimple>
      <w:r>
        <w:t xml:space="preserve"> - Visualização da pasta Assets</w:t>
      </w:r>
    </w:p>
    <w:p w14:paraId="5AB1E975" w14:textId="77777777" w:rsidR="008B4017" w:rsidRDefault="008B4017" w:rsidP="008B4017">
      <w:r>
        <w:t>Vamos colocar as imagens</w:t>
      </w:r>
    </w:p>
    <w:p w14:paraId="765614FA" w14:textId="77777777" w:rsidR="008B4017" w:rsidRPr="005C658D" w:rsidRDefault="008B4017" w:rsidP="008B4017">
      <w:pPr>
        <w:ind w:left="567"/>
        <w:rPr>
          <w:b/>
          <w:color w:val="7030A0"/>
        </w:rPr>
      </w:pPr>
      <w:r w:rsidRPr="005C658D">
        <w:rPr>
          <w:b/>
          <w:color w:val="7030A0"/>
        </w:rPr>
        <w:t>Material de apoio:</w:t>
      </w:r>
    </w:p>
    <w:p w14:paraId="5F6FB51A" w14:textId="77777777" w:rsidR="008B4017" w:rsidRPr="005C658D" w:rsidRDefault="008B4017" w:rsidP="008B4017">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p>
    <w:p w14:paraId="5B839111" w14:textId="77777777" w:rsidR="008B4017" w:rsidRDefault="008B4017" w:rsidP="008B4017">
      <w:pPr>
        <w:pBdr>
          <w:bottom w:val="single" w:sz="4" w:space="1" w:color="auto"/>
        </w:pBdr>
      </w:pPr>
    </w:p>
    <w:p w14:paraId="61612538" w14:textId="77777777" w:rsidR="008B4017" w:rsidRDefault="008B4017" w:rsidP="008B4017">
      <w:pPr>
        <w:pStyle w:val="PargrafodaLista"/>
        <w:numPr>
          <w:ilvl w:val="0"/>
          <w:numId w:val="70"/>
        </w:numPr>
        <w:spacing w:before="0" w:after="200"/>
      </w:pPr>
      <w:r>
        <w:t>No Xcode deixe a pasta Asset.xcassets aberta</w:t>
      </w:r>
    </w:p>
    <w:p w14:paraId="66DDD2B2" w14:textId="77777777" w:rsidR="008B4017" w:rsidRDefault="008B4017" w:rsidP="008B4017">
      <w:pPr>
        <w:pStyle w:val="PargrafodaLista"/>
        <w:numPr>
          <w:ilvl w:val="0"/>
          <w:numId w:val="70"/>
        </w:numPr>
        <w:spacing w:before="0" w:after="200"/>
      </w:pPr>
      <w:r>
        <w:t>Entre na pasta onde estão contidas as imagens do material de apoio, selecione todas as imagens e arraste para o Xcode.</w:t>
      </w:r>
    </w:p>
    <w:p w14:paraId="66E8F272" w14:textId="77777777" w:rsidR="008B4017" w:rsidRDefault="008B4017" w:rsidP="008B4017">
      <w:pPr>
        <w:pStyle w:val="PargrafodaLista"/>
        <w:numPr>
          <w:ilvl w:val="0"/>
          <w:numId w:val="70"/>
        </w:numPr>
        <w:spacing w:before="0" w:after="200"/>
      </w:pPr>
      <w:r>
        <w:t>Você terá as seguintes imagens no Xcode.</w:t>
      </w:r>
    </w:p>
    <w:p w14:paraId="11A9DBF4" w14:textId="77777777" w:rsidR="008B4017" w:rsidRDefault="008B4017" w:rsidP="008B4017">
      <w:pPr>
        <w:keepNext/>
        <w:jc w:val="center"/>
      </w:pPr>
      <w:r>
        <w:rPr>
          <w:noProof/>
        </w:rPr>
        <w:lastRenderedPageBreak/>
        <w:drawing>
          <wp:inline distT="0" distB="0" distL="0" distR="0" wp14:anchorId="29F3FC48" wp14:editId="102221E9">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1">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3C67DFA1" w14:textId="77777777" w:rsidR="008B4017" w:rsidRDefault="008B4017" w:rsidP="008B4017">
      <w:pPr>
        <w:pStyle w:val="Legenda"/>
        <w:jc w:val="center"/>
      </w:pPr>
      <w:r>
        <w:t xml:space="preserve">Figura </w:t>
      </w:r>
      <w:fldSimple w:instr=" SEQ Figura \* ARABIC ">
        <w:r w:rsidR="009C4A7B">
          <w:rPr>
            <w:noProof/>
          </w:rPr>
          <w:t>7</w:t>
        </w:r>
      </w:fldSimple>
      <w:r>
        <w:t xml:space="preserve"> - Imagens adicionadas na pasta Assets</w:t>
      </w:r>
    </w:p>
    <w:p w14:paraId="77FB01F8" w14:textId="77777777" w:rsidR="008B4017" w:rsidRDefault="008B4017" w:rsidP="008B4017">
      <w:pPr>
        <w:pStyle w:val="Ttulo3"/>
        <w:numPr>
          <w:ilvl w:val="2"/>
          <w:numId w:val="19"/>
        </w:numPr>
        <w:ind w:left="851" w:hanging="150"/>
      </w:pPr>
      <w:r>
        <w:t>Usando as imagens para criar os protótipos</w:t>
      </w:r>
    </w:p>
    <w:p w14:paraId="7387892B" w14:textId="77777777" w:rsidR="008B4017" w:rsidRDefault="008B4017" w:rsidP="008B4017">
      <w:r>
        <w:t>Com as imagens adicionadas, vamos criar os protótiposde telas. Sigas os passos:</w:t>
      </w:r>
    </w:p>
    <w:p w14:paraId="31A61D0D" w14:textId="77777777" w:rsidR="008B4017" w:rsidRDefault="008B4017" w:rsidP="008B4017">
      <w:pPr>
        <w:pStyle w:val="PargrafodaLista"/>
        <w:numPr>
          <w:ilvl w:val="0"/>
          <w:numId w:val="71"/>
        </w:numPr>
        <w:spacing w:before="0" w:after="200"/>
      </w:pPr>
      <w:r>
        <w:t xml:space="preserve">No Main.storyboard, mude o modo de visualização para iPhone 7. Para isto localize </w:t>
      </w:r>
      <w:r>
        <w:rPr>
          <w:b/>
        </w:rPr>
        <w:t xml:space="preserve">View as </w:t>
      </w:r>
      <w:r>
        <w:t>no rodapé de seu storyboard.</w:t>
      </w:r>
    </w:p>
    <w:p w14:paraId="4CB53AE3" w14:textId="77777777" w:rsidR="008B4017" w:rsidRDefault="008B4017" w:rsidP="008B4017">
      <w:pPr>
        <w:keepNext/>
        <w:jc w:val="center"/>
      </w:pPr>
      <w:r>
        <w:rPr>
          <w:noProof/>
        </w:rPr>
        <w:drawing>
          <wp:inline distT="0" distB="0" distL="0" distR="0" wp14:anchorId="087BB3A0" wp14:editId="0CA6BBA6">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2">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5FA0F506" w14:textId="77777777" w:rsidR="008B4017" w:rsidRDefault="008B4017" w:rsidP="008B4017">
      <w:pPr>
        <w:pStyle w:val="Legenda"/>
        <w:jc w:val="center"/>
      </w:pPr>
      <w:r>
        <w:t xml:space="preserve">Figura </w:t>
      </w:r>
      <w:fldSimple w:instr=" SEQ Figura \* ARABIC ">
        <w:r w:rsidR="009C4A7B">
          <w:rPr>
            <w:noProof/>
          </w:rPr>
          <w:t>8</w:t>
        </w:r>
      </w:fldSimple>
      <w:r>
        <w:t xml:space="preserve"> - Painel de Modos de Visualização do Xcode</w:t>
      </w:r>
    </w:p>
    <w:p w14:paraId="3CE4C9DC" w14:textId="77777777" w:rsidR="008B4017" w:rsidRPr="009C73E5" w:rsidRDefault="008B4017" w:rsidP="008B4017">
      <w:pPr>
        <w:pStyle w:val="PargrafodaLista"/>
        <w:numPr>
          <w:ilvl w:val="0"/>
          <w:numId w:val="71"/>
        </w:numPr>
        <w:spacing w:before="0" w:after="200"/>
      </w:pPr>
      <w:r>
        <w:t xml:space="preserve">Procure na paleta de componentes a </w:t>
      </w:r>
      <w:r w:rsidRPr="009C73E5">
        <w:rPr>
          <w:b/>
        </w:rPr>
        <w:t>Image View</w:t>
      </w:r>
    </w:p>
    <w:p w14:paraId="3020DF3B" w14:textId="77777777" w:rsidR="008B4017" w:rsidRDefault="008B4017" w:rsidP="008B4017">
      <w:pPr>
        <w:keepNext/>
        <w:jc w:val="center"/>
      </w:pPr>
      <w:r>
        <w:rPr>
          <w:noProof/>
        </w:rPr>
        <w:lastRenderedPageBreak/>
        <w:drawing>
          <wp:inline distT="0" distB="0" distL="0" distR="0" wp14:anchorId="73797D75" wp14:editId="16CEED83">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3">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782099E5" w14:textId="77777777" w:rsidR="008B4017" w:rsidRDefault="008B4017" w:rsidP="008B4017">
      <w:pPr>
        <w:pStyle w:val="Legenda"/>
        <w:jc w:val="center"/>
      </w:pPr>
      <w:r>
        <w:t xml:space="preserve">Figura </w:t>
      </w:r>
      <w:fldSimple w:instr=" SEQ Figura \* ARABIC ">
        <w:r w:rsidR="009C4A7B">
          <w:rPr>
            <w:noProof/>
          </w:rPr>
          <w:t>9</w:t>
        </w:r>
      </w:fldSimple>
      <w:r>
        <w:t xml:space="preserve"> - Procurando Image View na paleta de componentes</w:t>
      </w:r>
    </w:p>
    <w:p w14:paraId="15BCE0A1" w14:textId="77777777" w:rsidR="008B4017" w:rsidRDefault="008B4017" w:rsidP="008B4017">
      <w:pPr>
        <w:pStyle w:val="PargrafodaLista"/>
        <w:numPr>
          <w:ilvl w:val="0"/>
          <w:numId w:val="71"/>
        </w:numPr>
        <w:spacing w:before="0" w:after="200"/>
      </w:pPr>
      <w:r>
        <w:t>Selecione a Image View e arraste-a e solte-a na cena.</w:t>
      </w:r>
    </w:p>
    <w:p w14:paraId="0A022C7A" w14:textId="77777777" w:rsidR="008B4017" w:rsidRDefault="008B4017" w:rsidP="008B4017">
      <w:pPr>
        <w:keepNext/>
        <w:jc w:val="center"/>
      </w:pPr>
      <w:r>
        <w:rPr>
          <w:noProof/>
        </w:rPr>
        <w:drawing>
          <wp:inline distT="0" distB="0" distL="0" distR="0" wp14:anchorId="1B7A85BF" wp14:editId="4669AAFB">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4">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1070E957" w14:textId="77777777" w:rsidR="008B4017" w:rsidRDefault="008B4017" w:rsidP="008B4017">
      <w:pPr>
        <w:pStyle w:val="Legenda"/>
        <w:jc w:val="center"/>
      </w:pPr>
      <w:r>
        <w:t xml:space="preserve">Figura </w:t>
      </w:r>
      <w:fldSimple w:instr=" SEQ Figura \* ARABIC ">
        <w:r w:rsidR="009C4A7B">
          <w:rPr>
            <w:noProof/>
          </w:rPr>
          <w:t>10</w:t>
        </w:r>
      </w:fldSimple>
      <w:r>
        <w:t xml:space="preserve"> - Posicionando a Image View na cena</w:t>
      </w:r>
    </w:p>
    <w:p w14:paraId="56B457BD" w14:textId="77777777" w:rsidR="008B4017" w:rsidRDefault="008B4017" w:rsidP="008B4017">
      <w:pPr>
        <w:pStyle w:val="PargrafodaLista"/>
        <w:numPr>
          <w:ilvl w:val="0"/>
          <w:numId w:val="71"/>
        </w:numPr>
        <w:spacing w:before="0" w:after="200"/>
      </w:pPr>
      <w:r>
        <w:t>Agora redimensione esta Image View de modo que ela preencha a cena completamente.</w:t>
      </w:r>
    </w:p>
    <w:p w14:paraId="5F96E325" w14:textId="77777777" w:rsidR="008B4017" w:rsidRDefault="008B4017" w:rsidP="008B4017">
      <w:pPr>
        <w:keepNext/>
        <w:jc w:val="center"/>
      </w:pPr>
      <w:r>
        <w:rPr>
          <w:noProof/>
        </w:rPr>
        <w:lastRenderedPageBreak/>
        <w:drawing>
          <wp:inline distT="0" distB="0" distL="0" distR="0" wp14:anchorId="5ED13AAB" wp14:editId="1BC4AA02">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5">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3A94FB74" w14:textId="77777777" w:rsidR="008B4017" w:rsidRDefault="008B4017" w:rsidP="008B4017">
      <w:pPr>
        <w:pStyle w:val="Legenda"/>
        <w:jc w:val="center"/>
      </w:pPr>
      <w:r>
        <w:t xml:space="preserve">Figura </w:t>
      </w:r>
      <w:fldSimple w:instr=" SEQ Figura \* ARABIC ">
        <w:r w:rsidR="009C4A7B">
          <w:rPr>
            <w:noProof/>
          </w:rPr>
          <w:t>11</w:t>
        </w:r>
      </w:fldSimple>
      <w:r>
        <w:t xml:space="preserve"> - Redimensionando a Image View na cena</w:t>
      </w:r>
    </w:p>
    <w:p w14:paraId="007F5208" w14:textId="77777777" w:rsidR="008B4017" w:rsidRDefault="008B4017" w:rsidP="008B4017">
      <w:pPr>
        <w:pStyle w:val="PargrafodaLista"/>
        <w:numPr>
          <w:ilvl w:val="0"/>
          <w:numId w:val="71"/>
        </w:numPr>
        <w:spacing w:before="0" w:after="200"/>
      </w:pPr>
      <w:r>
        <w:t xml:space="preserve">Ainda com a Image View selecionada vamos definir a imagem que ela mostrará. Para isto veja no painel de propriedades a propriedade </w:t>
      </w:r>
      <w:r>
        <w:rPr>
          <w:b/>
        </w:rPr>
        <w:t>Image</w:t>
      </w:r>
      <w:r>
        <w:t xml:space="preserve"> e insira o nome “1. Navegar” como na figura abaixo.</w:t>
      </w:r>
    </w:p>
    <w:p w14:paraId="2F7ABBEC" w14:textId="77777777" w:rsidR="008B4017" w:rsidRDefault="008B4017" w:rsidP="008B4017">
      <w:pPr>
        <w:keepNext/>
        <w:jc w:val="center"/>
      </w:pPr>
      <w:r>
        <w:rPr>
          <w:noProof/>
        </w:rPr>
        <w:drawing>
          <wp:inline distT="0" distB="0" distL="0" distR="0" wp14:anchorId="62BADA2D" wp14:editId="3550ED2E">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16">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12881D5D" w14:textId="77777777" w:rsidR="008B4017" w:rsidRDefault="008B4017" w:rsidP="008B4017">
      <w:pPr>
        <w:pStyle w:val="Legenda"/>
        <w:jc w:val="center"/>
      </w:pPr>
      <w:r>
        <w:t xml:space="preserve">Figura </w:t>
      </w:r>
      <w:fldSimple w:instr=" SEQ Figura \* ARABIC ">
        <w:r w:rsidR="009C4A7B">
          <w:rPr>
            <w:noProof/>
          </w:rPr>
          <w:t>12</w:t>
        </w:r>
      </w:fldSimple>
      <w:r>
        <w:t xml:space="preserve"> - Selecionando a imagem que aparecerá na Image View</w:t>
      </w:r>
    </w:p>
    <w:p w14:paraId="0ADB227C" w14:textId="77777777" w:rsidR="008B4017" w:rsidRDefault="008B4017" w:rsidP="008B4017">
      <w:pPr>
        <w:pStyle w:val="PargrafodaLista"/>
        <w:numPr>
          <w:ilvl w:val="0"/>
          <w:numId w:val="71"/>
        </w:numPr>
        <w:spacing w:before="0" w:after="200"/>
      </w:pPr>
      <w:r>
        <w:t>Neste ponto você já poderá ver sua imagem sendo exibida na cena do storyboard</w:t>
      </w:r>
    </w:p>
    <w:p w14:paraId="13C6B8E4" w14:textId="77777777" w:rsidR="008B4017" w:rsidRDefault="008B4017" w:rsidP="008B4017">
      <w:pPr>
        <w:pStyle w:val="PargrafodaLista"/>
        <w:numPr>
          <w:ilvl w:val="0"/>
          <w:numId w:val="71"/>
        </w:numPr>
        <w:spacing w:before="0" w:after="200"/>
      </w:pPr>
      <w:r>
        <w:t>Para executar primeiro troque de simulador clicando no ícone destacado abaixo.</w:t>
      </w:r>
    </w:p>
    <w:p w14:paraId="49AFC9BF" w14:textId="77777777" w:rsidR="008B4017" w:rsidRDefault="008B4017" w:rsidP="008B4017">
      <w:pPr>
        <w:keepNext/>
        <w:jc w:val="center"/>
      </w:pPr>
      <w:r>
        <w:rPr>
          <w:noProof/>
        </w:rPr>
        <mc:AlternateContent>
          <mc:Choice Requires="wps">
            <w:drawing>
              <wp:anchor distT="0" distB="0" distL="114300" distR="114300" simplePos="0" relativeHeight="251659264" behindDoc="0" locked="0" layoutInCell="1" allowOverlap="1" wp14:anchorId="7CA7C8B6" wp14:editId="4BCBE780">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2580B" id="Retângulo 14" o:spid="_x0000_s1026" style="position:absolute;margin-left:67.3pt;margin-top:1.15pt;width:207pt;height: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" fillcolor="black" stroked="f" strokeweight="1pt">
                <v:fill opacity="32896f"/>
              </v:rect>
            </w:pict>
          </mc:Fallback>
        </mc:AlternateContent>
      </w:r>
      <w:r>
        <w:rPr>
          <w:noProof/>
        </w:rPr>
        <w:drawing>
          <wp:inline distT="0" distB="0" distL="0" distR="0" wp14:anchorId="687CFD3A" wp14:editId="1E0B9135">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17">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7DB8E72" w14:textId="77777777" w:rsidR="008B4017" w:rsidRDefault="008B4017" w:rsidP="008B4017">
      <w:pPr>
        <w:pStyle w:val="Legenda"/>
        <w:jc w:val="center"/>
      </w:pPr>
      <w:r>
        <w:t xml:space="preserve">Figura </w:t>
      </w:r>
      <w:fldSimple w:instr=" SEQ Figura \* ARABIC ">
        <w:r w:rsidR="009C4A7B">
          <w:rPr>
            <w:noProof/>
          </w:rPr>
          <w:t>13</w:t>
        </w:r>
      </w:fldSimple>
      <w:r>
        <w:t xml:space="preserve"> - Localizando o Simulador configurado</w:t>
      </w:r>
    </w:p>
    <w:p w14:paraId="3CF49CB5" w14:textId="77777777" w:rsidR="008B4017" w:rsidRPr="00C952F2" w:rsidRDefault="008B4017" w:rsidP="008B4017">
      <w:pPr>
        <w:pStyle w:val="PargrafodaLista"/>
        <w:numPr>
          <w:ilvl w:val="0"/>
          <w:numId w:val="71"/>
        </w:numPr>
        <w:spacing w:before="0" w:after="200"/>
      </w:pPr>
      <w:r>
        <w:lastRenderedPageBreak/>
        <w:t xml:space="preserve">Nas opções que se abriram, clique em </w:t>
      </w:r>
      <w:r>
        <w:rPr>
          <w:b/>
        </w:rPr>
        <w:t>iPhone 7.</w:t>
      </w:r>
    </w:p>
    <w:p w14:paraId="0F2C97CF" w14:textId="77777777" w:rsidR="008B4017" w:rsidRDefault="008B4017" w:rsidP="008B4017">
      <w:pPr>
        <w:keepNext/>
        <w:jc w:val="center"/>
      </w:pPr>
      <w:r>
        <w:rPr>
          <w:noProof/>
        </w:rPr>
        <w:drawing>
          <wp:inline distT="0" distB="0" distL="0" distR="0" wp14:anchorId="3CCE70C0" wp14:editId="56C84F10">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18">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3CC8A1B0" w14:textId="77777777" w:rsidR="008B4017" w:rsidRPr="00C952F2" w:rsidRDefault="008B4017" w:rsidP="008B4017">
      <w:pPr>
        <w:pStyle w:val="Legenda"/>
        <w:jc w:val="center"/>
      </w:pPr>
      <w:r>
        <w:t xml:space="preserve">Figura </w:t>
      </w:r>
      <w:fldSimple w:instr=" SEQ Figura \* ARABIC ">
        <w:r w:rsidR="009C4A7B">
          <w:rPr>
            <w:noProof/>
          </w:rPr>
          <w:t>14</w:t>
        </w:r>
      </w:fldSimple>
      <w:r>
        <w:t xml:space="preserve"> - Trocando para o simulador de iPhone 7</w:t>
      </w:r>
    </w:p>
    <w:p w14:paraId="77EFAD55" w14:textId="77777777" w:rsidR="008B4017" w:rsidRDefault="008B4017" w:rsidP="008B4017">
      <w:pPr>
        <w:pStyle w:val="PargrafodaLista"/>
        <w:numPr>
          <w:ilvl w:val="0"/>
          <w:numId w:val="71"/>
        </w:numPr>
        <w:spacing w:before="0" w:after="200"/>
      </w:pPr>
      <w:r>
        <w:t xml:space="preserve">Agora basta executar o projeto clicando no ícone </w:t>
      </w:r>
      <w:r>
        <w:rPr>
          <w:b/>
        </w:rPr>
        <w:t xml:space="preserve">Run </w:t>
      </w:r>
      <w:r>
        <w:t>encontrado no canto superior esquerdo do sue Xcode.</w:t>
      </w:r>
    </w:p>
    <w:p w14:paraId="40D99243" w14:textId="77777777" w:rsidR="008B4017" w:rsidRDefault="008B4017" w:rsidP="008B4017">
      <w:pPr>
        <w:keepNext/>
        <w:jc w:val="center"/>
      </w:pPr>
      <w:r>
        <w:rPr>
          <w:noProof/>
        </w:rPr>
        <w:drawing>
          <wp:inline distT="0" distB="0" distL="0" distR="0" wp14:anchorId="5D8E066E" wp14:editId="2C99A033">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19">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75CCDBE5" w14:textId="77777777" w:rsidR="008B4017" w:rsidRDefault="008B4017" w:rsidP="008B4017">
      <w:pPr>
        <w:pStyle w:val="Legenda"/>
        <w:jc w:val="center"/>
      </w:pPr>
      <w:r>
        <w:t xml:space="preserve">Figura </w:t>
      </w:r>
      <w:fldSimple w:instr=" SEQ Figura \* ARABIC ">
        <w:r w:rsidR="009C4A7B">
          <w:rPr>
            <w:noProof/>
          </w:rPr>
          <w:t>15</w:t>
        </w:r>
      </w:fldSimple>
      <w:r>
        <w:t xml:space="preserve"> - Botão Run (executar)</w:t>
      </w:r>
    </w:p>
    <w:p w14:paraId="4F1CCBF0" w14:textId="77777777" w:rsidR="008B4017" w:rsidRDefault="008B4017" w:rsidP="008B4017">
      <w:pPr>
        <w:pStyle w:val="PargrafodaLista"/>
        <w:numPr>
          <w:ilvl w:val="0"/>
          <w:numId w:val="71"/>
        </w:numPr>
        <w:spacing w:before="0" w:after="200"/>
      </w:pPr>
      <w:r>
        <w:t xml:space="preserve">Seu primeiro app (ou quase) está pronto e executando no simulador. </w:t>
      </w:r>
    </w:p>
    <w:p w14:paraId="1EC897D2" w14:textId="77777777" w:rsidR="008B4017" w:rsidRDefault="008B4017" w:rsidP="008B4017">
      <w:pPr>
        <w:keepNext/>
        <w:jc w:val="center"/>
      </w:pPr>
      <w:r>
        <w:rPr>
          <w:noProof/>
        </w:rPr>
        <w:lastRenderedPageBreak/>
        <w:drawing>
          <wp:inline distT="0" distB="0" distL="0" distR="0" wp14:anchorId="1CA39022" wp14:editId="01E02FFC">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0">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107520C5" w14:textId="77777777" w:rsidR="008B4017" w:rsidRDefault="008B4017" w:rsidP="008B4017">
      <w:pPr>
        <w:pStyle w:val="Legenda"/>
        <w:jc w:val="center"/>
      </w:pPr>
      <w:r>
        <w:t xml:space="preserve">Figura </w:t>
      </w:r>
      <w:fldSimple w:instr=" SEQ Figura \* ARABIC ">
        <w:r w:rsidR="009C4A7B">
          <w:rPr>
            <w:noProof/>
          </w:rPr>
          <w:t>16</w:t>
        </w:r>
      </w:fldSimple>
      <w:r>
        <w:t xml:space="preserve"> - Aplicativo sendo executado no simulador do iPhone 7</w:t>
      </w:r>
    </w:p>
    <w:p w14:paraId="7876D1FF" w14:textId="77777777" w:rsidR="008B4017" w:rsidRDefault="008B4017" w:rsidP="008B4017">
      <w:pPr>
        <w:pStyle w:val="PargrafodaLista"/>
        <w:numPr>
          <w:ilvl w:val="0"/>
          <w:numId w:val="71"/>
        </w:numPr>
        <w:spacing w:before="0" w:after="200"/>
      </w:pPr>
      <w:r>
        <w:t xml:space="preserve">Você ainda precisa criar uma cena para cada imagem adicionada nos Assets. Para isto, localize a </w:t>
      </w:r>
      <w:r>
        <w:rPr>
          <w:b/>
        </w:rPr>
        <w:t xml:space="preserve">View Controller </w:t>
      </w:r>
      <w:r>
        <w:t>na paleta de componentes.</w:t>
      </w:r>
    </w:p>
    <w:p w14:paraId="016318D4" w14:textId="77777777" w:rsidR="008B4017" w:rsidRDefault="008B4017" w:rsidP="008B4017">
      <w:pPr>
        <w:keepNext/>
        <w:jc w:val="center"/>
      </w:pPr>
      <w:r>
        <w:rPr>
          <w:noProof/>
        </w:rPr>
        <w:lastRenderedPageBreak/>
        <w:drawing>
          <wp:inline distT="0" distB="0" distL="0" distR="0" wp14:anchorId="4416B374" wp14:editId="545A2303">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1">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51BC33CA" w14:textId="77777777" w:rsidR="008B4017" w:rsidRDefault="008B4017" w:rsidP="008B4017">
      <w:pPr>
        <w:pStyle w:val="Legenda"/>
        <w:jc w:val="center"/>
      </w:pPr>
      <w:r>
        <w:t xml:space="preserve">Figura </w:t>
      </w:r>
      <w:fldSimple w:instr=" SEQ Figura \* ARABIC ">
        <w:r w:rsidR="009C4A7B">
          <w:rPr>
            <w:noProof/>
          </w:rPr>
          <w:t>17</w:t>
        </w:r>
      </w:fldSimple>
      <w:r>
        <w:t xml:space="preserve"> - Localizando a View Controller na paleta de componentes</w:t>
      </w:r>
    </w:p>
    <w:p w14:paraId="3C1B9DC2" w14:textId="77777777" w:rsidR="008B4017" w:rsidRDefault="008B4017" w:rsidP="008B4017">
      <w:pPr>
        <w:pStyle w:val="PargrafodaLista"/>
        <w:numPr>
          <w:ilvl w:val="0"/>
          <w:numId w:val="71"/>
        </w:numPr>
        <w:spacing w:before="0" w:after="200"/>
      </w:pPr>
      <w:r>
        <w:t xml:space="preserve"> Insira a View Controller no Storyboard.</w:t>
      </w:r>
    </w:p>
    <w:p w14:paraId="0A7FE476" w14:textId="77777777" w:rsidR="008B4017" w:rsidRDefault="008B4017" w:rsidP="008B4017">
      <w:pPr>
        <w:keepNext/>
        <w:jc w:val="center"/>
      </w:pPr>
      <w:r>
        <w:rPr>
          <w:noProof/>
        </w:rPr>
        <w:drawing>
          <wp:inline distT="0" distB="0" distL="0" distR="0" wp14:anchorId="36009355" wp14:editId="4F20F1CE">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676C3332" w14:textId="77777777" w:rsidR="008B4017" w:rsidRDefault="008B4017" w:rsidP="008B4017">
      <w:pPr>
        <w:pStyle w:val="Legenda"/>
        <w:jc w:val="center"/>
      </w:pPr>
      <w:r>
        <w:t xml:space="preserve">Figura </w:t>
      </w:r>
      <w:fldSimple w:instr=" SEQ Figura \* ARABIC ">
        <w:r w:rsidR="009C4A7B">
          <w:rPr>
            <w:noProof/>
          </w:rPr>
          <w:t>18</w:t>
        </w:r>
      </w:fldSimple>
      <w:r>
        <w:t xml:space="preserve"> - Posicionando a View Controller no Sotryboard</w:t>
      </w:r>
    </w:p>
    <w:p w14:paraId="3CF4E513" w14:textId="77777777" w:rsidR="008B4017" w:rsidRDefault="008B4017" w:rsidP="008B4017">
      <w:pPr>
        <w:pStyle w:val="PargrafodaLista"/>
        <w:numPr>
          <w:ilvl w:val="0"/>
          <w:numId w:val="71"/>
        </w:numPr>
        <w:spacing w:before="0" w:after="200"/>
      </w:pPr>
      <w:r>
        <w:t>Repita os passos de inserção de imagem (passos 2 à 5) para cada novo View Controller adicionado (total de sete View Controllers)</w:t>
      </w:r>
    </w:p>
    <w:p w14:paraId="1A04D090" w14:textId="77777777" w:rsidR="008B4017" w:rsidRDefault="008B4017" w:rsidP="008B4017">
      <w:pPr>
        <w:pStyle w:val="PargrafodaLista"/>
        <w:numPr>
          <w:ilvl w:val="0"/>
          <w:numId w:val="71"/>
        </w:numPr>
        <w:spacing w:before="0" w:after="200"/>
      </w:pPr>
      <w:r>
        <w:t>Seu Storyboard ficaá da seguinte maneira:</w:t>
      </w:r>
    </w:p>
    <w:p w14:paraId="45C1E2CD" w14:textId="77777777" w:rsidR="008B4017" w:rsidRDefault="008B4017" w:rsidP="008B4017">
      <w:pPr>
        <w:keepNext/>
        <w:jc w:val="center"/>
      </w:pPr>
      <w:r>
        <w:rPr>
          <w:noProof/>
        </w:rPr>
        <w:lastRenderedPageBreak/>
        <w:drawing>
          <wp:inline distT="0" distB="0" distL="0" distR="0" wp14:anchorId="3DE94214" wp14:editId="3898D5BA">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3A26BF0B" w14:textId="77777777" w:rsidR="008B4017" w:rsidRDefault="008B4017" w:rsidP="008B4017">
      <w:pPr>
        <w:pStyle w:val="Legenda"/>
        <w:jc w:val="center"/>
      </w:pPr>
      <w:r>
        <w:t xml:space="preserve">Figura </w:t>
      </w:r>
      <w:fldSimple w:instr=" SEQ Figura \* ARABIC ">
        <w:r w:rsidR="009C4A7B">
          <w:rPr>
            <w:noProof/>
          </w:rPr>
          <w:t>19</w:t>
        </w:r>
      </w:fldSimple>
      <w:r>
        <w:t xml:space="preserve"> -  Todas as View Controllers adicionadas com suas respectivas imagens</w:t>
      </w:r>
    </w:p>
    <w:p w14:paraId="7B7BEA66" w14:textId="77777777" w:rsidR="008B4017" w:rsidRDefault="008B4017" w:rsidP="008B4017">
      <w:r>
        <w:t>Note que todas as imagens são enumeradas. Esta numeração corresponde a ordem de fluxo de navegação destas telas. Antes de continuar a prototipagem, vamos entender alguns componentes utilizados aqui.</w:t>
      </w:r>
    </w:p>
    <w:p w14:paraId="5BDC505A" w14:textId="024152B2" w:rsidR="008B4017" w:rsidRDefault="008B4017" w:rsidP="008B4017">
      <w:pPr>
        <w:pStyle w:val="Ttulo3"/>
        <w:numPr>
          <w:ilvl w:val="2"/>
          <w:numId w:val="19"/>
        </w:numPr>
        <w:ind w:left="851" w:hanging="150"/>
      </w:pPr>
      <w:r>
        <w:t>UIImageView</w:t>
      </w:r>
    </w:p>
    <w:p w14:paraId="2E036BEE" w14:textId="77777777" w:rsidR="008B4017" w:rsidRDefault="008B4017" w:rsidP="008B4017">
      <w:r>
        <w:t>A Image View, é uma view que exibe imagens no nosso app, como a do Android. Em iOS a sua classe corresponde a UIImageView (este é o nome da classe). A UIImageView View é uma subclasse de UIView, que entenderemos melhor na aula seguinte. Para que uma UIImageView exiba uma imagem,precisamos fornecer uma UIImage, que é a classe responsável por manipular arquivos de imagem do nosso projeto. No exemplo acima, para fornecer a UIImage precisamos apenas especificar o nome do arquivo de imagem.</w:t>
      </w:r>
    </w:p>
    <w:p w14:paraId="54505E21" w14:textId="77777777" w:rsidR="008B4017" w:rsidRDefault="008B4017" w:rsidP="008B4017">
      <w:pPr>
        <w:pStyle w:val="Ttulo3"/>
        <w:numPr>
          <w:ilvl w:val="2"/>
          <w:numId w:val="19"/>
        </w:numPr>
        <w:ind w:left="851" w:hanging="150"/>
      </w:pPr>
      <w:r>
        <w:t>UIViewController</w:t>
      </w:r>
    </w:p>
    <w:p w14:paraId="2A37FB92" w14:textId="77777777" w:rsidR="008B4017" w:rsidRDefault="008B4017" w:rsidP="008B4017">
      <w:r>
        <w:t>No Storyboard a UIViewController (ou View Controller) representa uma cena ou simplesmente uma tela do nosso app. Ela se assemelha as Activities do Android e veremos mais detalhes na aula seguinte.</w:t>
      </w:r>
    </w:p>
    <w:p w14:paraId="40BAD2E0" w14:textId="77777777" w:rsidR="008B4017" w:rsidRDefault="008B4017" w:rsidP="008B4017">
      <w:pPr>
        <w:pStyle w:val="Ttulo3"/>
        <w:numPr>
          <w:ilvl w:val="2"/>
          <w:numId w:val="19"/>
        </w:numPr>
        <w:ind w:left="851" w:hanging="150"/>
      </w:pPr>
      <w:r>
        <w:t>Continuando os protótipos</w:t>
      </w:r>
    </w:p>
    <w:p w14:paraId="5A38B61D" w14:textId="77777777" w:rsidR="008B4017" w:rsidRDefault="008B4017" w:rsidP="008B4017">
      <w:r>
        <w:t>Você criou as cenas, mas agora precisamos liga-las entre si para construir a navegação do app. Vamos fazer isto provisoriamente usando botões (UIButtons). Então abra a sua Main.storyboard e entre na primeira cena que criamos.</w:t>
      </w:r>
    </w:p>
    <w:p w14:paraId="4CAF4F1A" w14:textId="77777777" w:rsidR="008B4017" w:rsidRPr="00746B34" w:rsidRDefault="008B4017" w:rsidP="008B4017">
      <w:pPr>
        <w:pBdr>
          <w:bottom w:val="single" w:sz="4" w:space="1" w:color="auto"/>
        </w:pBdr>
      </w:pPr>
    </w:p>
    <w:p w14:paraId="7C7A66BE" w14:textId="77777777" w:rsidR="008B4017" w:rsidRDefault="008B4017" w:rsidP="008B4017"/>
    <w:p w14:paraId="7EC4801B" w14:textId="77777777" w:rsidR="008B4017" w:rsidRPr="002351E4" w:rsidRDefault="008B4017">
      <w:pPr>
        <w:pStyle w:val="PargrafodaLista"/>
        <w:numPr>
          <w:ilvl w:val="0"/>
          <w:numId w:val="72"/>
        </w:numPr>
        <w:spacing w:before="0" w:after="200"/>
        <w:rPr>
          <w:rFonts w:ascii="Times New Roman" w:hAnsi="Times New Roman"/>
          <w:sz w:val="24"/>
        </w:rPr>
        <w:pPrChange w:id="7" w:author="Willian" w:date="2016-11-05T11:18:00Z">
          <w:pPr>
            <w:pStyle w:val="PargrafodaLista"/>
          </w:pPr>
        </w:pPrChange>
      </w:pPr>
      <w:r>
        <w:t>Para inserir os botões, localize-o na paleta de componentes e araste-o para a cena. Coloque redimensione os botões para que correspondam com as áreas em verde nas imagens abaixo:</w:t>
      </w:r>
    </w:p>
    <w:p w14:paraId="53737A07" w14:textId="77777777" w:rsidR="008B4017" w:rsidRDefault="008B4017" w:rsidP="008B4017">
      <w:pPr>
        <w:keepNext/>
      </w:pPr>
      <w:r>
        <w:rPr>
          <w:rFonts w:ascii="Times New Roman" w:hAnsi="Times New Roman"/>
          <w:noProof/>
          <w:sz w:val="24"/>
        </w:rPr>
        <w:drawing>
          <wp:inline distT="0" distB="0" distL="0" distR="0" wp14:anchorId="5A4C1FF4" wp14:editId="3572B63F">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101D3FE1"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9C4A7B">
          <w:rPr>
            <w:noProof/>
          </w:rPr>
          <w:t>20</w:t>
        </w:r>
      </w:fldSimple>
      <w:r>
        <w:t xml:space="preserve"> - Cena Navegar (esquerda) e Música (direita)</w:t>
      </w:r>
    </w:p>
    <w:p w14:paraId="4D284C57" w14:textId="77777777" w:rsidR="008B4017" w:rsidRDefault="008B4017" w:rsidP="008B4017">
      <w:pPr>
        <w:keepNext/>
      </w:pPr>
      <w:r>
        <w:rPr>
          <w:rFonts w:ascii="Times New Roman" w:hAnsi="Times New Roman"/>
          <w:noProof/>
          <w:sz w:val="24"/>
        </w:rPr>
        <w:lastRenderedPageBreak/>
        <w:drawing>
          <wp:inline distT="0" distB="0" distL="0" distR="0" wp14:anchorId="0CC66A3A" wp14:editId="32E5F6A8">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1E0588E3"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9C4A7B">
          <w:rPr>
            <w:noProof/>
          </w:rPr>
          <w:t>21</w:t>
        </w:r>
      </w:fldSimple>
      <w:r>
        <w:t xml:space="preserve"> - Cena Playlists (esquerda) e Deletando Playlist (direita)</w:t>
      </w:r>
    </w:p>
    <w:p w14:paraId="556139CA" w14:textId="77777777" w:rsidR="008B4017" w:rsidRDefault="008B4017" w:rsidP="008B4017">
      <w:pPr>
        <w:keepNext/>
      </w:pPr>
      <w:r>
        <w:rPr>
          <w:rFonts w:ascii="Times New Roman" w:hAnsi="Times New Roman"/>
          <w:noProof/>
          <w:sz w:val="24"/>
        </w:rPr>
        <w:lastRenderedPageBreak/>
        <w:drawing>
          <wp:inline distT="0" distB="0" distL="0" distR="0" wp14:anchorId="3B345EBA" wp14:editId="6322DB49">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0DF2E59C" w14:textId="77777777" w:rsidR="008B4017" w:rsidRPr="002351E4" w:rsidRDefault="008B4017" w:rsidP="008B4017">
      <w:pPr>
        <w:pStyle w:val="Legenda"/>
        <w:jc w:val="center"/>
        <w:rPr>
          <w:rFonts w:ascii="Times New Roman" w:hAnsi="Times New Roman"/>
          <w:color w:val="auto"/>
          <w:sz w:val="24"/>
          <w:szCs w:val="24"/>
        </w:rPr>
      </w:pPr>
      <w:r>
        <w:t xml:space="preserve">Figura </w:t>
      </w:r>
      <w:fldSimple w:instr=" SEQ Figura \* ARABIC ">
        <w:r w:rsidR="009C4A7B">
          <w:rPr>
            <w:noProof/>
          </w:rPr>
          <w:t>22</w:t>
        </w:r>
      </w:fldSimple>
      <w:r>
        <w:t xml:space="preserve"> - Cena Playlist Deletada (esquerda) e Adicionar Playlist (direita)</w:t>
      </w:r>
    </w:p>
    <w:p w14:paraId="3A5F4260" w14:textId="77777777" w:rsidR="008B4017" w:rsidRPr="00FA4FE1" w:rsidRDefault="008B4017">
      <w:pPr>
        <w:pStyle w:val="PargrafodaLista"/>
        <w:numPr>
          <w:ilvl w:val="0"/>
          <w:numId w:val="72"/>
        </w:numPr>
        <w:spacing w:before="0" w:after="200"/>
        <w:rPr>
          <w:rFonts w:ascii="Times New Roman" w:hAnsi="Times New Roman"/>
          <w:sz w:val="24"/>
        </w:rPr>
        <w:pPrChange w:id="8" w:author="Willian" w:date="2016-11-05T11:18:00Z">
          <w:pPr>
            <w:pStyle w:val="PargrafodaLista"/>
          </w:pPr>
        </w:pPrChange>
      </w:pPr>
      <w:r>
        <w:t>No painel de propriedades de cada botão, remova o título do botão como na imagem abaixo:</w:t>
      </w:r>
    </w:p>
    <w:p w14:paraId="73823942" w14:textId="77777777" w:rsidR="008B4017" w:rsidRDefault="008B4017" w:rsidP="008B4017">
      <w:pPr>
        <w:keepNext/>
        <w:ind w:left="360"/>
        <w:jc w:val="center"/>
      </w:pPr>
      <w:r>
        <w:rPr>
          <w:noProof/>
        </w:rPr>
        <w:drawing>
          <wp:inline distT="0" distB="0" distL="0" distR="0" wp14:anchorId="4B4377EE" wp14:editId="2E087437">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27">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65DB97C1" w14:textId="77777777" w:rsidR="008B4017" w:rsidRDefault="008B4017">
      <w:pPr>
        <w:pStyle w:val="Legenda"/>
        <w:jc w:val="center"/>
        <w:pPrChange w:id="9" w:author="Willian" w:date="2016-11-05T11:18:00Z">
          <w:pPr>
            <w:pStyle w:val="PargrafodaLista"/>
          </w:pPr>
        </w:pPrChange>
      </w:pPr>
      <w:r>
        <w:t xml:space="preserve">Figura </w:t>
      </w:r>
      <w:fldSimple w:instr=" SEQ Figura \* ARABIC ">
        <w:r w:rsidR="009C4A7B">
          <w:rPr>
            <w:noProof/>
          </w:rPr>
          <w:t>23</w:t>
        </w:r>
      </w:fldSimple>
      <w:r>
        <w:t xml:space="preserve"> - Removendo o texto do botão</w:t>
      </w:r>
    </w:p>
    <w:p w14:paraId="3459ADD7" w14:textId="77777777" w:rsidR="008B4017" w:rsidRDefault="008B4017">
      <w:pPr>
        <w:ind w:left="360"/>
        <w:pPrChange w:id="10" w:author="Willian" w:date="2016-11-05T11:18:00Z">
          <w:pPr>
            <w:pStyle w:val="PargrafodaLista"/>
          </w:pPr>
        </w:pPrChange>
      </w:pPr>
      <w:r>
        <w:t xml:space="preserve">Desta forma você terá botões transparentes na tela. Se você preferi, pode mudar a cor do botão modificando a propriedade </w:t>
      </w:r>
      <w:r>
        <w:rPr>
          <w:b/>
        </w:rPr>
        <w:t xml:space="preserve">Background </w:t>
      </w:r>
      <w:r>
        <w:t>do botão para manter o controle dos mesmo, pois depois teremos que utilizá-los.</w:t>
      </w:r>
    </w:p>
    <w:p w14:paraId="6F6EEC11" w14:textId="77777777" w:rsidR="008B4017" w:rsidRDefault="008B4017">
      <w:pPr>
        <w:pStyle w:val="Ttulo3"/>
        <w:numPr>
          <w:ilvl w:val="2"/>
          <w:numId w:val="19"/>
        </w:numPr>
        <w:ind w:left="851" w:hanging="150"/>
        <w:pPrChange w:id="11" w:author="Willian" w:date="2016-11-05T11:18:00Z">
          <w:pPr>
            <w:pStyle w:val="PargrafodaLista"/>
          </w:pPr>
        </w:pPrChange>
      </w:pPr>
      <w:r>
        <w:lastRenderedPageBreak/>
        <w:t>UIButton</w:t>
      </w:r>
    </w:p>
    <w:p w14:paraId="0D6335A6" w14:textId="77777777" w:rsidR="008B4017" w:rsidRDefault="008B4017" w:rsidP="008B4017">
      <w:r>
        <w:t xml:space="preserve">O UIButton é um botão da nossa interface gráfica. Semelhante ao Button do Android, o UIButton é um controle de entrada que recebe interação de toques do usuário. Com ele podemos capturar diverso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320DE351" w14:textId="77777777" w:rsidR="008B4017" w:rsidRDefault="008B4017" w:rsidP="008B4017">
      <w:r>
        <w:t>No iOS existem alguns eventos de entrada que não necessitam de uma sequer linha d código. A ação de abrir uma nova tela ao tocar em um botão é um destes eventos. Isto é feito graças as Segues.</w:t>
      </w:r>
    </w:p>
    <w:p w14:paraId="59D6753D" w14:textId="77777777" w:rsidR="008B4017" w:rsidRDefault="008B4017" w:rsidP="008B4017">
      <w:pPr>
        <w:pStyle w:val="Ttulo3"/>
        <w:numPr>
          <w:ilvl w:val="2"/>
          <w:numId w:val="19"/>
        </w:numPr>
        <w:ind w:left="851" w:hanging="150"/>
      </w:pPr>
      <w:r>
        <w:t>UISegue</w:t>
      </w:r>
    </w:p>
    <w:p w14:paraId="135C84B2" w14:textId="77777777" w:rsidR="008B4017" w:rsidRDefault="008B4017" w:rsidP="008B4017">
      <w:r>
        <w:t>A UIsegue ou simplesmente Segue é um link que estabelecemos entre uma cena e outra. Este link possui uma ação relacionada a ele, como por exemplo abrir uma tela. Vamos utilizar a Segue para você entender como funciona. Siga o passo-a-passo abaixo.</w:t>
      </w:r>
    </w:p>
    <w:p w14:paraId="5F5B6AD7" w14:textId="77777777" w:rsidR="008B4017" w:rsidRPr="00325417" w:rsidRDefault="008B4017" w:rsidP="008B4017">
      <w:pPr>
        <w:pBdr>
          <w:bottom w:val="single" w:sz="4" w:space="1" w:color="auto"/>
        </w:pBdr>
      </w:pPr>
    </w:p>
    <w:p w14:paraId="511EB390" w14:textId="77777777" w:rsidR="008B4017" w:rsidRPr="00F1605C" w:rsidRDefault="008B4017">
      <w:pPr>
        <w:pStyle w:val="PargrafodaLista"/>
        <w:numPr>
          <w:ilvl w:val="0"/>
          <w:numId w:val="73"/>
        </w:numPr>
        <w:spacing w:before="0" w:after="200"/>
        <w:pPrChange w:id="12" w:author="Willian" w:date="2016-11-05T11:18:00Z">
          <w:pPr>
            <w:pStyle w:val="PargrafodaLista"/>
          </w:pPr>
        </w:pPrChange>
      </w:pPr>
      <w:r>
        <w:t xml:space="preserve">Vamos ligar o botão que foi colocado na primeira célula da cena </w:t>
      </w:r>
      <w:r>
        <w:rPr>
          <w:b/>
        </w:rPr>
        <w:t>Navegar.</w:t>
      </w:r>
    </w:p>
    <w:p w14:paraId="21DB8603" w14:textId="77777777" w:rsidR="008B4017" w:rsidRDefault="008B4017" w:rsidP="008B4017">
      <w:pPr>
        <w:keepNext/>
        <w:jc w:val="center"/>
      </w:pPr>
      <w:r>
        <w:rPr>
          <w:noProof/>
        </w:rPr>
        <w:drawing>
          <wp:inline distT="0" distB="0" distL="0" distR="0" wp14:anchorId="5E8B657F" wp14:editId="2019CE05">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28">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7DB0EDBD" w14:textId="77777777" w:rsidR="008B4017" w:rsidRPr="00655A31" w:rsidRDefault="008B4017" w:rsidP="008B4017">
      <w:pPr>
        <w:pStyle w:val="Legenda"/>
        <w:jc w:val="center"/>
      </w:pPr>
      <w:r>
        <w:t xml:space="preserve">Figura </w:t>
      </w:r>
      <w:fldSimple w:instr=" SEQ Figura \* ARABIC ">
        <w:r w:rsidR="009C4A7B">
          <w:rPr>
            <w:noProof/>
          </w:rPr>
          <w:t>24</w:t>
        </w:r>
      </w:fldSimple>
      <w:r>
        <w:t xml:space="preserve"> - Primeira célula da cena Navegar</w:t>
      </w:r>
    </w:p>
    <w:p w14:paraId="079D64E6" w14:textId="77777777" w:rsidR="008B4017" w:rsidRDefault="008B4017">
      <w:pPr>
        <w:pStyle w:val="PargrafodaLista"/>
        <w:numPr>
          <w:ilvl w:val="0"/>
          <w:numId w:val="73"/>
        </w:numPr>
        <w:spacing w:before="0" w:after="200"/>
        <w:pPrChange w:id="13" w:author="Willian" w:date="2016-11-05T11:18:00Z">
          <w:pPr>
            <w:pStyle w:val="PargrafodaLista"/>
          </w:pPr>
        </w:pPrChange>
      </w:pPr>
      <w:r>
        <w:t xml:space="preserve">Segure a tecla </w:t>
      </w:r>
      <w:r>
        <w:rPr>
          <w:b/>
        </w:rPr>
        <w:t xml:space="preserve">Control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3C347B22" w14:textId="77777777" w:rsidR="008B4017" w:rsidRDefault="008B4017" w:rsidP="008B4017">
      <w:pPr>
        <w:keepNext/>
        <w:ind w:left="360"/>
      </w:pPr>
      <w:r>
        <w:rPr>
          <w:noProof/>
        </w:rPr>
        <w:lastRenderedPageBreak/>
        <w:drawing>
          <wp:inline distT="0" distB="0" distL="0" distR="0" wp14:anchorId="351E653B" wp14:editId="6A1E4AE5">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4464AE4E" w14:textId="77777777" w:rsidR="008B4017" w:rsidRDefault="008B4017" w:rsidP="008B4017">
      <w:pPr>
        <w:pStyle w:val="Legenda"/>
        <w:jc w:val="center"/>
      </w:pPr>
      <w:r>
        <w:t xml:space="preserve">Figura </w:t>
      </w:r>
      <w:fldSimple w:instr=" SEQ Figura \* ARABIC ">
        <w:r w:rsidR="009C4A7B">
          <w:rPr>
            <w:noProof/>
          </w:rPr>
          <w:t>25</w:t>
        </w:r>
      </w:fldSimple>
      <w:r>
        <w:t xml:space="preserve"> - Efeito ao clicar e arrastar um componente quando a tecla Control está pressionada</w:t>
      </w:r>
    </w:p>
    <w:p w14:paraId="657FAFD7" w14:textId="77777777" w:rsidR="008B4017" w:rsidRDefault="008B4017">
      <w:pPr>
        <w:pStyle w:val="PargrafodaLista"/>
        <w:numPr>
          <w:ilvl w:val="0"/>
          <w:numId w:val="73"/>
        </w:numPr>
        <w:spacing w:before="0" w:after="200"/>
        <w:pPrChange w:id="14" w:author="Willian" w:date="2016-11-05T11:18:00Z">
          <w:pPr>
            <w:pStyle w:val="PargrafodaLista"/>
          </w:pPr>
        </w:pPrChange>
      </w:pPr>
      <w:r>
        <w:t>Ao soltar o clique na cena Música você terá as seguintes opções para escolher.</w:t>
      </w:r>
    </w:p>
    <w:p w14:paraId="6E89AC36" w14:textId="77777777" w:rsidR="008B4017" w:rsidRDefault="008B4017" w:rsidP="008B4017">
      <w:pPr>
        <w:keepNext/>
        <w:ind w:left="360"/>
        <w:jc w:val="center"/>
      </w:pPr>
      <w:r>
        <w:rPr>
          <w:noProof/>
        </w:rPr>
        <w:drawing>
          <wp:inline distT="0" distB="0" distL="0" distR="0" wp14:anchorId="272C1174" wp14:editId="0CB5D57B">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0">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32A07D0B" w14:textId="77777777" w:rsidR="008B4017" w:rsidRDefault="008B4017" w:rsidP="008B4017">
      <w:pPr>
        <w:pStyle w:val="Legenda"/>
        <w:jc w:val="center"/>
      </w:pPr>
      <w:r>
        <w:t xml:space="preserve">Figura </w:t>
      </w:r>
      <w:fldSimple w:instr=" SEQ Figura \* ARABIC ">
        <w:r w:rsidR="009C4A7B">
          <w:rPr>
            <w:noProof/>
          </w:rPr>
          <w:t>26</w:t>
        </w:r>
      </w:fldSimple>
      <w:r>
        <w:t xml:space="preserve"> - Ações para a Segue</w:t>
      </w:r>
    </w:p>
    <w:p w14:paraId="51E9D85A" w14:textId="77777777" w:rsidR="008B4017" w:rsidRDefault="008B4017">
      <w:pPr>
        <w:pStyle w:val="PargrafodaLista"/>
        <w:numPr>
          <w:ilvl w:val="0"/>
          <w:numId w:val="73"/>
        </w:numPr>
        <w:spacing w:before="0" w:after="200"/>
        <w:pPrChange w:id="15" w:author="Willian" w:date="2016-11-05T11:18:00Z">
          <w:pPr>
            <w:pStyle w:val="PargrafodaLista"/>
          </w:pPr>
        </w:pPrChange>
      </w:pPr>
      <w:r>
        <w:t xml:space="preserve">Escolha a opção </w:t>
      </w:r>
      <w:r w:rsidRPr="00F82574">
        <w:rPr>
          <w:b/>
        </w:rPr>
        <w:t>Present Modally</w:t>
      </w:r>
      <w:r>
        <w:t>. Esta opção fará com que a Segue criada mostre a tela com uma animação que dá a impressão que uma tela sobe sobre a outra.</w:t>
      </w:r>
    </w:p>
    <w:p w14:paraId="131DC7DE" w14:textId="77777777" w:rsidR="008B4017" w:rsidRDefault="008B4017">
      <w:pPr>
        <w:pStyle w:val="PargrafodaLista"/>
        <w:numPr>
          <w:ilvl w:val="0"/>
          <w:numId w:val="73"/>
        </w:numPr>
        <w:spacing w:before="0" w:after="200"/>
        <w:pPrChange w:id="16" w:author="Willian" w:date="2016-11-05T11:18:00Z">
          <w:pPr>
            <w:pStyle w:val="PargrafodaLista"/>
          </w:pPr>
        </w:pPrChange>
      </w:pPr>
      <w:r>
        <w:t>Ao realizar estas operações você poderá ver a Segue.</w:t>
      </w:r>
    </w:p>
    <w:p w14:paraId="78895AF3" w14:textId="77777777" w:rsidR="008B4017" w:rsidRDefault="008B4017" w:rsidP="008B4017">
      <w:pPr>
        <w:keepNext/>
      </w:pPr>
      <w:r>
        <w:rPr>
          <w:noProof/>
        </w:rPr>
        <w:lastRenderedPageBreak/>
        <w:drawing>
          <wp:inline distT="0" distB="0" distL="0" distR="0" wp14:anchorId="683C17B4" wp14:editId="646638B8">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48730B2C" w14:textId="77777777" w:rsidR="008B4017" w:rsidRDefault="008B4017" w:rsidP="008B4017">
      <w:pPr>
        <w:pStyle w:val="Legenda"/>
        <w:jc w:val="center"/>
      </w:pPr>
      <w:r>
        <w:t xml:space="preserve">Figura </w:t>
      </w:r>
      <w:fldSimple w:instr=" SEQ Figura \* ARABIC ">
        <w:r w:rsidR="009C4A7B">
          <w:rPr>
            <w:noProof/>
          </w:rPr>
          <w:t>27</w:t>
        </w:r>
      </w:fldSimple>
      <w:r>
        <w:t xml:space="preserve"> - Cenas vinculadas por uma Segue</w:t>
      </w:r>
    </w:p>
    <w:p w14:paraId="00806A3C" w14:textId="77777777" w:rsidR="008B4017" w:rsidRDefault="008B4017">
      <w:pPr>
        <w:pStyle w:val="PargrafodaLista"/>
        <w:numPr>
          <w:ilvl w:val="0"/>
          <w:numId w:val="73"/>
        </w:numPr>
        <w:spacing w:before="0" w:after="200"/>
        <w:pPrChange w:id="17" w:author="Willian" w:date="2016-11-05T11:18:00Z">
          <w:pPr>
            <w:pStyle w:val="PargrafodaLista"/>
          </w:pPr>
        </w:pPrChange>
      </w:pPr>
      <w:r>
        <w:t xml:space="preserve">Selecione a segue e no painel de propriedades desabilite a animação (em </w:t>
      </w:r>
      <w:r>
        <w:rPr>
          <w:b/>
        </w:rPr>
        <w:t>Animates</w:t>
      </w:r>
      <w:r>
        <w:t>) pois por enquanto ela não nos interessa. Você poderá executar o aplicativo para testar esta transição.</w:t>
      </w:r>
    </w:p>
    <w:p w14:paraId="59782BB4" w14:textId="77777777" w:rsidR="008B4017" w:rsidRDefault="008B4017" w:rsidP="008B4017">
      <w:pPr>
        <w:keepNext/>
        <w:jc w:val="center"/>
      </w:pPr>
      <w:r>
        <w:rPr>
          <w:noProof/>
        </w:rPr>
        <w:drawing>
          <wp:inline distT="0" distB="0" distL="0" distR="0" wp14:anchorId="409ACD00" wp14:editId="1590AC7C">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2">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72318329" w14:textId="77777777" w:rsidR="008B4017" w:rsidRDefault="008B4017" w:rsidP="008B4017">
      <w:pPr>
        <w:pStyle w:val="Legenda"/>
        <w:jc w:val="center"/>
      </w:pPr>
      <w:r>
        <w:t xml:space="preserve">Figura </w:t>
      </w:r>
      <w:fldSimple w:instr=" SEQ Figura \* ARABIC ">
        <w:r w:rsidR="009C4A7B">
          <w:rPr>
            <w:noProof/>
          </w:rPr>
          <w:t>28</w:t>
        </w:r>
      </w:fldSimple>
      <w:r>
        <w:t xml:space="preserve"> - Desabilitando animações</w:t>
      </w:r>
    </w:p>
    <w:p w14:paraId="7081C157" w14:textId="77777777" w:rsidR="008B4017" w:rsidRDefault="008B4017" w:rsidP="008B4017">
      <w:pPr>
        <w:ind w:left="360"/>
      </w:pPr>
    </w:p>
    <w:p w14:paraId="3CE313C7" w14:textId="77777777" w:rsidR="008B4017" w:rsidRDefault="008B4017">
      <w:pPr>
        <w:pPrChange w:id="18" w:author="Willian" w:date="2016-11-05T11:18:00Z">
          <w:pPr>
            <w:pStyle w:val="PargrafodaLista"/>
          </w:pPr>
        </w:pPrChange>
      </w:pPr>
      <w:r>
        <w:t>Este é o processo para ligar uma cena a outra. Para ligar todas as cenas use o mapa abaixo:</w:t>
      </w:r>
    </w:p>
    <w:p w14:paraId="6E7A85CB" w14:textId="77777777" w:rsidR="008B4017" w:rsidRDefault="008B4017" w:rsidP="008B4017">
      <w:r>
        <w:rPr>
          <w:noProof/>
        </w:rPr>
        <w:lastRenderedPageBreak/>
        <w:drawing>
          <wp:inline distT="0" distB="0" distL="0" distR="0" wp14:anchorId="4CA71724" wp14:editId="412F9187">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6D6BA80A" w14:textId="77777777" w:rsidR="008B4017" w:rsidRDefault="008B4017">
      <w:pPr>
        <w:pPrChange w:id="19" w:author="Willian" w:date="2016-11-05T11:18:00Z">
          <w:pPr>
            <w:pStyle w:val="PargrafodaLista"/>
          </w:pPr>
        </w:pPrChange>
      </w:pPr>
      <w:r>
        <w:lastRenderedPageBreak/>
        <w:t>Agora temos nosso protótipo pronto. Veja que com ele nem precisamos explicar como o app funcionará e já conseguimos ter uma ideia. No decorrer das aulas iremos explicando as partes deste app.</w:t>
      </w:r>
    </w:p>
    <w:p w14:paraId="561A8C08" w14:textId="77777777" w:rsidR="008B4017" w:rsidRDefault="008B4017">
      <w:pPr>
        <w:pStyle w:val="Ttulo2"/>
        <w:numPr>
          <w:ilvl w:val="1"/>
          <w:numId w:val="19"/>
        </w:numPr>
        <w:ind w:left="405" w:firstLine="150"/>
        <w:pPrChange w:id="20" w:author="Willian" w:date="2016-11-05T11:18:00Z">
          <w:pPr>
            <w:pStyle w:val="PargrafodaLista"/>
          </w:pPr>
        </w:pPrChange>
      </w:pPr>
      <w:r>
        <w:t>Resumo</w:t>
      </w:r>
    </w:p>
    <w:p w14:paraId="537AE73F" w14:textId="77777777" w:rsidR="008B4017" w:rsidRDefault="008B4017" w:rsidP="008B4017">
      <w:r>
        <w:t>Nesta aula vimos como é fácil prototipar e criar telas rápidas utilizando o Storyboard. Você conheceu três novos componentes que iremos utilizar muito nas aulas: a UIImageView, a UIViewController e a UISegue. Vimos também como é fácil transitar de uma tela para outra sem ao menos ter que escrever uma linha de código.</w:t>
      </w:r>
    </w:p>
    <w:p w14:paraId="2D063BA6" w14:textId="77777777" w:rsidR="008B4017" w:rsidRDefault="008B4017" w:rsidP="008B4017">
      <w:pPr>
        <w:spacing w:line="276" w:lineRule="auto"/>
      </w:pPr>
      <w:r>
        <w:br w:type="page"/>
      </w:r>
    </w:p>
    <w:p w14:paraId="632B0806" w14:textId="77777777" w:rsidR="008B4017" w:rsidRPr="008313E9" w:rsidDel="001537AD" w:rsidRDefault="008B4017" w:rsidP="008B4017">
      <w:pPr>
        <w:rPr>
          <w:del w:id="21" w:author="Willian" w:date="2016-11-05T11:17:00Z"/>
        </w:rPr>
      </w:pPr>
      <w:del w:id="22" w:author="Willian" w:date="2016-11-05T11:17:00Z">
        <w:r w:rsidRPr="008313E9" w:rsidDel="001537AD">
          <w:lastRenderedPageBreak/>
          <w:delText>Swift</w:delText>
        </w:r>
        <w:r w:rsidDel="001537AD">
          <w:delText xml:space="preserve"> – Parte 1</w:delText>
        </w:r>
      </w:del>
    </w:p>
    <w:p w14:paraId="04DFBB47" w14:textId="77777777" w:rsidR="008B4017" w:rsidRPr="008313E9" w:rsidDel="001537AD" w:rsidRDefault="008B4017" w:rsidP="008B4017">
      <w:pPr>
        <w:rPr>
          <w:del w:id="23" w:author="Willian" w:date="2016-11-05T11:17:00Z"/>
          <w:rFonts w:ascii="Times New Roman" w:hAnsi="Times New Roman"/>
          <w:sz w:val="24"/>
        </w:rPr>
      </w:pPr>
      <w:del w:id="24" w:author="Willian" w:date="2016-11-05T11:17:00Z">
        <w:r w:rsidRPr="008313E9" w:rsidDel="001537AD">
          <w:rPr>
            <w:rFonts w:ascii="Calibri" w:hAnsi="Calibri"/>
          </w:rPr>
          <w:delText>Nesta aula vamos aprender o essencial sobre a linguagem Swift. Primeiro vamos apresentar uma introdução e depois iremos aprender um pouco de sua sintaxe. Vamos lá!</w:delText>
        </w:r>
      </w:del>
    </w:p>
    <w:p w14:paraId="16205841" w14:textId="77777777" w:rsidR="008B4017" w:rsidRPr="008313E9" w:rsidDel="001537AD" w:rsidRDefault="008B4017">
      <w:pPr>
        <w:rPr>
          <w:del w:id="25" w:author="Willian" w:date="2016-11-05T11:17:00Z"/>
        </w:rPr>
        <w:pPrChange w:id="26" w:author="Willian" w:date="2016-11-05T11:18:00Z">
          <w:pPr>
            <w:pStyle w:val="Ttulo2"/>
          </w:pPr>
        </w:pPrChange>
      </w:pPr>
      <w:del w:id="27" w:author="Willian" w:date="2016-11-05T11:17:00Z">
        <w:r w:rsidRPr="008313E9" w:rsidDel="001537AD">
          <w:delText>O que é Swift?</w:delText>
        </w:r>
      </w:del>
    </w:p>
    <w:p w14:paraId="71E677B3" w14:textId="77777777" w:rsidR="008B4017" w:rsidRPr="008313E9" w:rsidDel="001537AD" w:rsidRDefault="008B4017" w:rsidP="008B4017">
      <w:pPr>
        <w:rPr>
          <w:del w:id="28" w:author="Willian" w:date="2016-11-05T11:17:00Z"/>
          <w:rFonts w:ascii="Times New Roman" w:hAnsi="Times New Roman"/>
          <w:sz w:val="24"/>
        </w:rPr>
      </w:pPr>
      <w:del w:id="29" w:author="Willian" w:date="2016-11-05T11:17:00Z">
        <w:r w:rsidRPr="008313E9" w:rsidDel="001537AD">
          <w:rPr>
            <w:rFonts w:ascii="Calibri" w:hAnsi="Calibri"/>
          </w:rPr>
          <w:delText xml:space="preserve">Swift é uma linguagem de programação de </w:delText>
        </w:r>
        <w:commentRangeStart w:id="30"/>
        <w:commentRangeStart w:id="31"/>
        <w:r w:rsidRPr="008313E9" w:rsidDel="001537AD">
          <w:rPr>
            <w:rFonts w:ascii="Calibri" w:hAnsi="Calibri"/>
          </w:rPr>
          <w:delText>propósito geral</w:delText>
        </w:r>
      </w:del>
      <w:del w:id="32" w:author="Willian" w:date="2016-11-04T21:42:00Z">
        <w:r w:rsidRPr="008313E9" w:rsidDel="00CB1257">
          <w:rPr>
            <w:rFonts w:ascii="Calibri" w:hAnsi="Calibri"/>
          </w:rPr>
          <w:delText xml:space="preserve"> </w:delText>
        </w:r>
        <w:commentRangeEnd w:id="30"/>
        <w:r w:rsidDel="00CB1257">
          <w:rPr>
            <w:rStyle w:val="Refdecomentrio"/>
          </w:rPr>
          <w:commentReference w:id="30"/>
        </w:r>
      </w:del>
      <w:commentRangeEnd w:id="31"/>
      <w:del w:id="33" w:author="Willian" w:date="2016-11-05T11:17:00Z">
        <w:r w:rsidDel="001537AD">
          <w:rPr>
            <w:rStyle w:val="Refdecomentrio"/>
          </w:rPr>
          <w:commentReference w:id="31"/>
        </w:r>
        <w:r w:rsidRPr="008313E9" w:rsidDel="001537AD">
          <w:rPr>
            <w:rFonts w:ascii="Calibri" w:hAnsi="Calibri"/>
          </w:rPr>
          <w:delText>construída utilizando uma abordagem moderna que se adequam aos padrões de segurança, desempenho e design de um software.</w:delText>
        </w:r>
      </w:del>
    </w:p>
    <w:p w14:paraId="318AEFCF" w14:textId="77777777" w:rsidR="008B4017" w:rsidRPr="008313E9" w:rsidDel="001537AD" w:rsidRDefault="008B4017" w:rsidP="008B4017">
      <w:pPr>
        <w:rPr>
          <w:del w:id="34" w:author="Willian" w:date="2016-11-05T11:17:00Z"/>
          <w:rFonts w:ascii="Times New Roman" w:hAnsi="Times New Roman"/>
          <w:sz w:val="24"/>
        </w:rPr>
      </w:pPr>
      <w:del w:id="35" w:author="Willian" w:date="2016-11-05T11:17:00Z">
        <w:r w:rsidRPr="008313E9" w:rsidDel="001537AD">
          <w:rPr>
            <w:rFonts w:ascii="Calibri" w:hAnsi="Calibri"/>
          </w:rPr>
          <w:delText>O objetivo do projeto Swift é criar a melhor linguagem disponível para usos que vão desde programação de sistemas, para aplicativos móveis e de desktop, até serviços em nuvem de alta escala. Mais importante ainda, Swift foi concebido para tornar a escrita e manutenção de programas fáceis para os desenvolvedores. Para atingir este objetivo, o código Swift deve ser:</w:delText>
        </w:r>
      </w:del>
    </w:p>
    <w:p w14:paraId="3A1EB3B0" w14:textId="77777777" w:rsidR="008B4017" w:rsidRPr="008313E9" w:rsidDel="001537AD" w:rsidRDefault="008B4017">
      <w:pPr>
        <w:spacing w:after="200"/>
        <w:rPr>
          <w:del w:id="36" w:author="Willian" w:date="2016-11-05T11:17:00Z"/>
          <w:rFonts w:ascii="Calibri" w:hAnsi="Calibri"/>
          <w:b/>
          <w:bCs/>
        </w:rPr>
        <w:pPrChange w:id="37" w:author="Willian" w:date="2016-11-05T11:18:00Z">
          <w:pPr>
            <w:numPr>
              <w:numId w:val="2"/>
            </w:numPr>
            <w:tabs>
              <w:tab w:val="num" w:pos="720"/>
            </w:tabs>
            <w:spacing w:after="0"/>
            <w:ind w:left="720" w:hanging="360"/>
            <w:textAlignment w:val="baseline"/>
          </w:pPr>
        </w:pPrChange>
      </w:pPr>
      <w:del w:id="38" w:author="Willian" w:date="2016-11-05T11:17:00Z">
        <w:r w:rsidRPr="008313E9" w:rsidDel="001537AD">
          <w:rPr>
            <w:rFonts w:ascii="Calibri" w:hAnsi="Calibri"/>
            <w:b/>
            <w:bCs/>
          </w:rPr>
          <w:delText xml:space="preserve">Seguro: </w:delText>
        </w:r>
        <w:r w:rsidRPr="008313E9" w:rsidDel="001537AD">
          <w:rPr>
            <w:rFonts w:ascii="Calibri" w:hAnsi="Calibri"/>
          </w:rPr>
          <w:delText xml:space="preserve">Quando temos uma linguagem fácil e óbvia de se escrever, ela também deve se comportar de maneira segura. Comportamento instável é o inimigo da segurança e erros do desenvolvedor devem ser travados antes que o software esteja em ambiente de produção (lançado para o mercado). </w:delText>
        </w:r>
      </w:del>
    </w:p>
    <w:p w14:paraId="46E03876" w14:textId="77777777" w:rsidR="008B4017" w:rsidRPr="008313E9" w:rsidDel="001537AD" w:rsidRDefault="008B4017">
      <w:pPr>
        <w:spacing w:after="200"/>
        <w:rPr>
          <w:del w:id="39" w:author="Willian" w:date="2016-11-05T11:17:00Z"/>
          <w:rFonts w:ascii="Calibri" w:hAnsi="Calibri"/>
          <w:b/>
          <w:bCs/>
        </w:rPr>
        <w:pPrChange w:id="40" w:author="Willian" w:date="2016-11-05T11:18:00Z">
          <w:pPr>
            <w:numPr>
              <w:numId w:val="2"/>
            </w:numPr>
            <w:tabs>
              <w:tab w:val="num" w:pos="720"/>
            </w:tabs>
            <w:spacing w:after="0"/>
            <w:ind w:left="720" w:hanging="360"/>
            <w:textAlignment w:val="baseline"/>
          </w:pPr>
        </w:pPrChange>
      </w:pPr>
      <w:del w:id="41" w:author="Willian" w:date="2016-11-05T11:17:00Z">
        <w:r w:rsidRPr="008313E9" w:rsidDel="001537AD">
          <w:rPr>
            <w:rFonts w:ascii="Calibri" w:hAnsi="Calibri"/>
            <w:b/>
            <w:bCs/>
          </w:rPr>
          <w:delText xml:space="preserve">Rápido: </w:delText>
        </w:r>
        <w:r w:rsidRPr="008313E9" w:rsidDel="001537AD">
          <w:rPr>
            <w:rFonts w:ascii="Calibri" w:hAnsi="Calibri"/>
          </w:rPr>
          <w:delText>Swift foi criad</w:delText>
        </w:r>
      </w:del>
      <w:ins w:id="42" w:author="Vicente da Silva, Mayara" w:date="2016-11-01T14:11:00Z">
        <w:del w:id="43" w:author="Willian" w:date="2016-11-05T11:17:00Z">
          <w:r w:rsidDel="001537AD">
            <w:rPr>
              <w:rFonts w:ascii="Calibri" w:hAnsi="Calibri"/>
            </w:rPr>
            <w:delText>a</w:delText>
          </w:r>
        </w:del>
      </w:ins>
      <w:del w:id="44" w:author="Willian" w:date="2016-11-05T11:17:00Z">
        <w:r w:rsidRPr="008313E9" w:rsidDel="001537AD">
          <w:rPr>
            <w:rFonts w:ascii="Calibri" w:hAnsi="Calibri"/>
          </w:rPr>
          <w:delText>o como um</w:delText>
        </w:r>
      </w:del>
      <w:ins w:id="45" w:author="Vicente da Silva, Mayara" w:date="2016-11-01T14:11:00Z">
        <w:del w:id="46" w:author="Willian" w:date="2016-11-05T11:17:00Z">
          <w:r w:rsidDel="001537AD">
            <w:rPr>
              <w:rFonts w:ascii="Calibri" w:hAnsi="Calibri"/>
            </w:rPr>
            <w:delText>a</w:delText>
          </w:r>
        </w:del>
      </w:ins>
      <w:del w:id="47" w:author="Willian" w:date="2016-11-05T11:17:00Z">
        <w:r w:rsidRPr="008313E9" w:rsidDel="001537AD">
          <w:rPr>
            <w:rFonts w:ascii="Calibri" w:hAnsi="Calibri"/>
          </w:rPr>
          <w:delText xml:space="preserve"> substituto</w:delText>
        </w:r>
      </w:del>
      <w:ins w:id="48" w:author="Vicente da Silva, Mayara" w:date="2016-11-01T14:11:00Z">
        <w:del w:id="49" w:author="Willian" w:date="2016-11-05T11:17:00Z">
          <w:r w:rsidDel="001537AD">
            <w:rPr>
              <w:rFonts w:ascii="Calibri" w:hAnsi="Calibri"/>
            </w:rPr>
            <w:delText>a</w:delText>
          </w:r>
        </w:del>
      </w:ins>
      <w:del w:id="50" w:author="Willian" w:date="2016-11-05T11:17:00Z">
        <w:r w:rsidRPr="008313E9" w:rsidDel="001537AD">
          <w:rPr>
            <w:rFonts w:ascii="Calibri" w:hAnsi="Calibri"/>
          </w:rPr>
          <w:delText xml:space="preserve"> para as linguagens baseadas em C (C, C++, e Objective-C). Para assumir esta responsabilidade, </w:delText>
        </w:r>
        <w:commentRangeStart w:id="51"/>
        <w:commentRangeStart w:id="52"/>
        <w:r w:rsidRPr="008313E9" w:rsidDel="001537AD">
          <w:rPr>
            <w:rFonts w:ascii="Calibri" w:hAnsi="Calibri"/>
          </w:rPr>
          <w:delText xml:space="preserve">espera-se </w:delText>
        </w:r>
        <w:commentRangeEnd w:id="51"/>
        <w:r w:rsidDel="001537AD">
          <w:rPr>
            <w:rStyle w:val="Refdecomentrio"/>
          </w:rPr>
          <w:commentReference w:id="51"/>
        </w:r>
        <w:commentRangeEnd w:id="52"/>
        <w:r w:rsidDel="001537AD">
          <w:rPr>
            <w:rStyle w:val="Refdecomentrio"/>
          </w:rPr>
          <w:commentReference w:id="52"/>
        </w:r>
        <w:r w:rsidRPr="008313E9" w:rsidDel="001537AD">
          <w:rPr>
            <w:rFonts w:ascii="Calibri" w:hAnsi="Calibri"/>
          </w:rPr>
          <w:delText xml:space="preserve">que </w:delText>
        </w:r>
      </w:del>
      <w:ins w:id="53" w:author="Vicente da Silva, Mayara" w:date="2016-11-01T14:11:00Z">
        <w:del w:id="54" w:author="Willian" w:date="2016-11-05T11:17:00Z">
          <w:r w:rsidDel="001537AD">
            <w:rPr>
              <w:rFonts w:ascii="Calibri" w:hAnsi="Calibri"/>
            </w:rPr>
            <w:delText>a</w:delText>
          </w:r>
        </w:del>
      </w:ins>
      <w:del w:id="55" w:author="Willian" w:date="2016-11-05T11:17:00Z">
        <w:r w:rsidRPr="008313E9" w:rsidDel="001537AD">
          <w:rPr>
            <w:rFonts w:ascii="Calibri" w:hAnsi="Calibri"/>
          </w:rPr>
          <w:delText>o Swift possua um desempenho melhor ou igual a estas linguagens.</w:delText>
        </w:r>
      </w:del>
    </w:p>
    <w:p w14:paraId="22E2D252" w14:textId="77777777" w:rsidR="008B4017" w:rsidRPr="008313E9" w:rsidDel="001537AD" w:rsidRDefault="008B4017">
      <w:pPr>
        <w:rPr>
          <w:del w:id="56" w:author="Willian" w:date="2016-11-05T11:17:00Z"/>
          <w:rFonts w:ascii="Calibri" w:hAnsi="Calibri"/>
          <w:b/>
          <w:bCs/>
        </w:rPr>
        <w:pPrChange w:id="57" w:author="Willian" w:date="2016-11-05T11:18:00Z">
          <w:pPr>
            <w:numPr>
              <w:numId w:val="2"/>
            </w:numPr>
            <w:tabs>
              <w:tab w:val="num" w:pos="720"/>
            </w:tabs>
            <w:ind w:left="720" w:hanging="360"/>
            <w:textAlignment w:val="baseline"/>
          </w:pPr>
        </w:pPrChange>
      </w:pPr>
      <w:del w:id="58" w:author="Willian" w:date="2016-11-05T11:17:00Z">
        <w:r w:rsidRPr="008313E9" w:rsidDel="001537AD">
          <w:rPr>
            <w:rFonts w:ascii="Calibri" w:hAnsi="Calibri"/>
            <w:b/>
            <w:bCs/>
          </w:rPr>
          <w:delText xml:space="preserve">Expressivo: </w:delText>
        </w:r>
        <w:commentRangeStart w:id="59"/>
        <w:commentRangeStart w:id="60"/>
        <w:r w:rsidRPr="008313E9" w:rsidDel="001537AD">
          <w:rPr>
            <w:rFonts w:ascii="Calibri" w:hAnsi="Calibri"/>
          </w:rPr>
          <w:delText xml:space="preserve">Décadas de avanço na ciência da computação vieram para oferecer ao Swift uma sintaxe que é uma alegria para usar, com </w:delText>
        </w:r>
      </w:del>
      <w:commentRangeStart w:id="61"/>
      <w:ins w:id="62" w:author="Vicente da Silva, Mayara" w:date="2016-11-01T14:11:00Z">
        <w:del w:id="63" w:author="Willian" w:date="2016-11-05T11:17:00Z">
          <w:r w:rsidDel="001537AD">
            <w:rPr>
              <w:rFonts w:ascii="Calibri" w:hAnsi="Calibri"/>
            </w:rPr>
            <w:delText xml:space="preserve">as </w:delText>
          </w:r>
        </w:del>
      </w:ins>
      <w:del w:id="64" w:author="Willian" w:date="2016-11-05T11:17:00Z">
        <w:r w:rsidRPr="008313E9" w:rsidDel="001537AD">
          <w:rPr>
            <w:rFonts w:ascii="Calibri" w:hAnsi="Calibri"/>
          </w:rPr>
          <w:delText xml:space="preserve">características </w:delText>
        </w:r>
      </w:del>
      <w:del w:id="65" w:author="Willian" w:date="2016-11-04T21:50:00Z">
        <w:r w:rsidRPr="008313E9" w:rsidDel="00CB1257">
          <w:rPr>
            <w:rFonts w:ascii="Calibri" w:hAnsi="Calibri"/>
          </w:rPr>
          <w:delText>modernas</w:delText>
        </w:r>
      </w:del>
      <w:del w:id="66" w:author="Willian" w:date="2016-11-05T11:17:00Z">
        <w:r w:rsidRPr="008313E9" w:rsidDel="001537AD">
          <w:rPr>
            <w:rFonts w:ascii="Calibri" w:hAnsi="Calibri"/>
          </w:rPr>
          <w:delText xml:space="preserve"> que </w:delText>
        </w:r>
      </w:del>
      <w:ins w:id="67" w:author="Vicente da Silva, Mayara" w:date="2016-11-01T14:12:00Z">
        <w:del w:id="68" w:author="Willian" w:date="2016-11-05T11:17:00Z">
          <w:r w:rsidDel="001537AD">
            <w:rPr>
              <w:rFonts w:ascii="Calibri" w:hAnsi="Calibri"/>
            </w:rPr>
            <w:delText xml:space="preserve">os </w:delText>
          </w:r>
        </w:del>
      </w:ins>
      <w:del w:id="69" w:author="Willian" w:date="2016-11-05T11:17:00Z">
        <w:r w:rsidRPr="008313E9" w:rsidDel="001537AD">
          <w:rPr>
            <w:rFonts w:ascii="Calibri" w:hAnsi="Calibri"/>
          </w:rPr>
          <w:delText xml:space="preserve">desenvolvedores esperam. </w:delText>
        </w:r>
        <w:commentRangeEnd w:id="61"/>
        <w:r w:rsidDel="001537AD">
          <w:rPr>
            <w:rStyle w:val="Refdecomentrio"/>
          </w:rPr>
          <w:commentReference w:id="61"/>
        </w:r>
      </w:del>
      <w:del w:id="70" w:author="Willian" w:date="2016-11-04T21:46:00Z">
        <w:r w:rsidRPr="008313E9" w:rsidDel="00CB1257">
          <w:rPr>
            <w:rFonts w:ascii="Calibri" w:hAnsi="Calibri"/>
          </w:rPr>
          <w:delText xml:space="preserve">Mas </w:delText>
        </w:r>
      </w:del>
      <w:ins w:id="71" w:author="Vicente da Silva, Mayara" w:date="2016-11-01T14:25:00Z">
        <w:del w:id="72" w:author="Willian" w:date="2016-11-04T21:46:00Z">
          <w:r w:rsidDel="00CB1257">
            <w:rPr>
              <w:rFonts w:ascii="Calibri" w:hAnsi="Calibri"/>
            </w:rPr>
            <w:delText>a</w:delText>
          </w:r>
        </w:del>
        <w:del w:id="73" w:author="Willian" w:date="2016-11-05T11:17:00Z">
          <w:r w:rsidDel="001537AD">
            <w:rPr>
              <w:rFonts w:ascii="Calibri" w:hAnsi="Calibri"/>
            </w:rPr>
            <w:delText xml:space="preserve"> </w:delText>
          </w:r>
        </w:del>
      </w:ins>
      <w:del w:id="74" w:author="Willian" w:date="2016-11-05T11:17:00Z">
        <w:r w:rsidRPr="008313E9" w:rsidDel="001537AD">
          <w:rPr>
            <w:rFonts w:ascii="Calibri" w:hAnsi="Calibri"/>
          </w:rPr>
          <w:delText>Swift</w:delText>
        </w:r>
      </w:del>
      <w:del w:id="75" w:author="Willian" w:date="2016-11-04T21:46:00Z">
        <w:r w:rsidRPr="008313E9" w:rsidDel="00CB1257">
          <w:rPr>
            <w:rFonts w:ascii="Calibri" w:hAnsi="Calibri"/>
          </w:rPr>
          <w:delText xml:space="preserve"> nunca foi terminado</w:delText>
        </w:r>
      </w:del>
      <w:ins w:id="76" w:author="Vicente da Silva, Mayara" w:date="2016-11-01T14:25:00Z">
        <w:del w:id="77" w:author="Willian" w:date="2016-11-04T21:46:00Z">
          <w:r w:rsidDel="00CB1257">
            <w:rPr>
              <w:rFonts w:ascii="Calibri" w:hAnsi="Calibri"/>
            </w:rPr>
            <w:delText>a</w:delText>
          </w:r>
        </w:del>
      </w:ins>
      <w:del w:id="78" w:author="Willian" w:date="2016-11-04T21:46:00Z">
        <w:r w:rsidRPr="008313E9" w:rsidDel="00CB1257">
          <w:rPr>
            <w:rFonts w:ascii="Calibri" w:hAnsi="Calibri"/>
          </w:rPr>
          <w:delText>, pois</w:delText>
        </w:r>
      </w:del>
      <w:del w:id="79" w:author="Willian" w:date="2016-11-05T11:17:00Z">
        <w:r w:rsidRPr="008313E9" w:rsidDel="001537AD">
          <w:rPr>
            <w:rFonts w:ascii="Calibri" w:hAnsi="Calibri"/>
          </w:rPr>
          <w:delText xml:space="preserve"> ainda está em desenvolvimento e alterações constantes. </w:delText>
        </w:r>
        <w:commentRangeEnd w:id="59"/>
        <w:r w:rsidDel="001537AD">
          <w:rPr>
            <w:rStyle w:val="Refdecomentrio"/>
          </w:rPr>
          <w:commentReference w:id="59"/>
        </w:r>
        <w:commentRangeEnd w:id="60"/>
        <w:r w:rsidDel="001537AD">
          <w:rPr>
            <w:rStyle w:val="Refdecomentrio"/>
          </w:rPr>
          <w:commentReference w:id="60"/>
        </w:r>
        <w:r w:rsidRPr="008313E9" w:rsidDel="001537AD">
          <w:rPr>
            <w:rFonts w:ascii="Calibri" w:hAnsi="Calibri"/>
          </w:rPr>
          <w:delText>Vamos acompanhar os avanços da língua e abraçar o que funciona, em constante evolução para fazer o Swift ainda melhor.</w:delText>
        </w:r>
      </w:del>
    </w:p>
    <w:p w14:paraId="72AB6A41" w14:textId="77777777" w:rsidR="008B4017" w:rsidDel="001537AD" w:rsidRDefault="008B4017">
      <w:pPr>
        <w:rPr>
          <w:del w:id="80" w:author="Willian" w:date="2016-11-05T11:17:00Z"/>
        </w:rPr>
        <w:pPrChange w:id="81" w:author="Willian" w:date="2016-11-05T11:18:00Z">
          <w:pPr>
            <w:pStyle w:val="Ttulo3"/>
          </w:pPr>
        </w:pPrChange>
      </w:pPr>
      <w:del w:id="82" w:author="Willian" w:date="2016-11-05T11:17:00Z">
        <w:r w:rsidRPr="008313E9" w:rsidDel="001537AD">
          <w:delText>Características</w:delText>
        </w:r>
      </w:del>
    </w:p>
    <w:p w14:paraId="351830FB" w14:textId="77777777" w:rsidR="008B4017" w:rsidRPr="00EF2A34" w:rsidDel="001537AD" w:rsidRDefault="008B4017" w:rsidP="008B4017">
      <w:pPr>
        <w:rPr>
          <w:del w:id="83" w:author="Willian" w:date="2016-11-05T11:17:00Z"/>
          <w:rFonts w:ascii="Times New Roman" w:hAnsi="Times New Roman"/>
          <w:color w:val="000000"/>
          <w:sz w:val="24"/>
          <w:szCs w:val="22"/>
          <w:rPrChange w:id="84" w:author="Willian" w:date="2016-11-04T21:54:00Z">
            <w:rPr>
              <w:del w:id="85" w:author="Willian" w:date="2016-11-05T11:17:00Z"/>
              <w:rFonts w:ascii="Times New Roman" w:hAnsi="Times New Roman"/>
              <w:sz w:val="24"/>
            </w:rPr>
          </w:rPrChange>
        </w:rPr>
      </w:pPr>
      <w:ins w:id="86" w:author="Vicente da Silva, Mayara" w:date="2016-11-01T14:35:00Z">
        <w:del w:id="87" w:author="Willian" w:date="2016-11-05T11:17:00Z">
          <w:r w:rsidDel="001537AD">
            <w:rPr>
              <w:rFonts w:ascii="Calibri" w:hAnsi="Calibri"/>
            </w:rPr>
            <w:delText xml:space="preserve">A </w:delText>
          </w:r>
        </w:del>
      </w:ins>
      <w:del w:id="88" w:author="Willian" w:date="2016-11-05T11:17:00Z">
        <w:r w:rsidRPr="008313E9" w:rsidDel="001537AD">
          <w:rPr>
            <w:rFonts w:ascii="Calibri" w:hAnsi="Calibri"/>
          </w:rPr>
          <w:delText>Swift inclui r</w:delText>
        </w:r>
        <w:commentRangeStart w:id="89"/>
        <w:commentRangeStart w:id="90"/>
        <w:r w:rsidRPr="008313E9" w:rsidDel="001537AD">
          <w:rPr>
            <w:rFonts w:ascii="Calibri" w:hAnsi="Calibri"/>
          </w:rPr>
          <w:delText>ecursos</w:delText>
        </w:r>
        <w:commentRangeEnd w:id="89"/>
        <w:r w:rsidDel="001537AD">
          <w:rPr>
            <w:rStyle w:val="Refdecomentrio"/>
          </w:rPr>
          <w:commentReference w:id="89"/>
        </w:r>
        <w:commentRangeEnd w:id="90"/>
        <w:r w:rsidDel="001537AD">
          <w:rPr>
            <w:rStyle w:val="Refdecomentrio"/>
          </w:rPr>
          <w:commentReference w:id="90"/>
        </w:r>
        <w:r w:rsidRPr="008313E9" w:rsidDel="001537AD">
          <w:rPr>
            <w:rFonts w:ascii="Calibri" w:hAnsi="Calibri"/>
          </w:rPr>
          <w:delText xml:space="preserve"> que tornam </w:delText>
        </w:r>
      </w:del>
      <w:ins w:id="91" w:author="Vicente da Silva, Mayara" w:date="2016-11-01T14:35:00Z">
        <w:del w:id="92" w:author="Willian" w:date="2016-11-05T11:17:00Z">
          <w:r w:rsidDel="001537AD">
            <w:rPr>
              <w:rFonts w:ascii="Calibri" w:hAnsi="Calibri"/>
            </w:rPr>
            <w:delText xml:space="preserve">o </w:delText>
          </w:r>
        </w:del>
      </w:ins>
      <w:del w:id="93" w:author="Willian" w:date="2016-11-05T11:17:00Z">
        <w:r w:rsidRPr="008313E9" w:rsidDel="001537AD">
          <w:rPr>
            <w:rFonts w:ascii="Calibri" w:hAnsi="Calibri"/>
          </w:rPr>
          <w:delText xml:space="preserve">código mais fácil de ler e escrever, dando ao desenvolvedor o controle necessário em uma verdadeira linguagem de programação. Swift </w:delText>
        </w:r>
      </w:del>
      <w:ins w:id="94" w:author="Vicente da Silva, Mayara" w:date="2016-11-01T14:35:00Z">
        <w:del w:id="95" w:author="Willian" w:date="2016-11-05T11:17:00Z">
          <w:r w:rsidDel="001537AD">
            <w:rPr>
              <w:rFonts w:ascii="Calibri" w:hAnsi="Calibri"/>
            </w:rPr>
            <w:delText>Esta linguagem</w:delText>
          </w:r>
          <w:r w:rsidRPr="008313E9" w:rsidDel="001537AD">
            <w:rPr>
              <w:rFonts w:ascii="Calibri" w:hAnsi="Calibri"/>
            </w:rPr>
            <w:delText xml:space="preserve"> </w:delText>
          </w:r>
        </w:del>
      </w:ins>
      <w:del w:id="96" w:author="Willian" w:date="2016-11-05T11:17:00Z">
        <w:r w:rsidRPr="008313E9" w:rsidDel="001537AD">
          <w:rPr>
            <w:rFonts w:ascii="Calibri" w:hAnsi="Calibri"/>
          </w:rPr>
          <w:delText xml:space="preserve">suporta </w:delText>
        </w:r>
        <w:commentRangeStart w:id="97"/>
        <w:commentRangeStart w:id="98"/>
        <w:r w:rsidRPr="008313E9" w:rsidDel="001537AD">
          <w:rPr>
            <w:rFonts w:ascii="Calibri" w:hAnsi="Calibri"/>
            <w:b/>
            <w:bCs/>
          </w:rPr>
          <w:delText xml:space="preserve">tipos inferidos </w:delText>
        </w:r>
        <w:commentRangeEnd w:id="97"/>
        <w:r w:rsidDel="001537AD">
          <w:rPr>
            <w:rStyle w:val="Refdecomentrio"/>
          </w:rPr>
          <w:commentReference w:id="97"/>
        </w:r>
        <w:commentRangeEnd w:id="98"/>
        <w:r w:rsidDel="001537AD">
          <w:rPr>
            <w:rStyle w:val="Refdecomentrio"/>
          </w:rPr>
          <w:commentReference w:id="98"/>
        </w:r>
        <w:r w:rsidRPr="008313E9" w:rsidDel="001537AD">
          <w:rPr>
            <w:rFonts w:ascii="Calibri" w:hAnsi="Calibri"/>
          </w:rPr>
          <w:delText xml:space="preserve">para tornar o código mais limpo e menos propenso a erros, e módulos de eliminar os cabeçalhos e </w:delText>
        </w:r>
        <w:commentRangeStart w:id="99"/>
        <w:commentRangeStart w:id="100"/>
        <w:r w:rsidRPr="008313E9" w:rsidDel="001537AD">
          <w:rPr>
            <w:rFonts w:ascii="Calibri" w:hAnsi="Calibri"/>
          </w:rPr>
          <w:delText xml:space="preserve">fornecem </w:delText>
        </w:r>
        <w:r w:rsidRPr="008313E9" w:rsidDel="001537AD">
          <w:rPr>
            <w:rFonts w:ascii="Calibri" w:hAnsi="Calibri"/>
            <w:b/>
            <w:bCs/>
          </w:rPr>
          <w:delText>namespaces</w:delText>
        </w:r>
        <w:r w:rsidRPr="008313E9" w:rsidDel="001537AD">
          <w:rPr>
            <w:rFonts w:ascii="Calibri" w:hAnsi="Calibri"/>
          </w:rPr>
          <w:delText xml:space="preserve">. </w:delText>
        </w:r>
        <w:commentRangeEnd w:id="99"/>
        <w:r w:rsidDel="001537AD">
          <w:rPr>
            <w:rStyle w:val="Refdecomentrio"/>
          </w:rPr>
          <w:commentReference w:id="99"/>
        </w:r>
        <w:commentRangeEnd w:id="100"/>
        <w:r w:rsidDel="001537AD">
          <w:rPr>
            <w:rStyle w:val="Refdecomentrio"/>
          </w:rPr>
          <w:commentReference w:id="100"/>
        </w:r>
        <w:r w:rsidRPr="008313E9" w:rsidDel="001537AD">
          <w:rPr>
            <w:rFonts w:ascii="Calibri" w:hAnsi="Calibri"/>
          </w:rPr>
          <w:delText>A memória é gerenciada automaticamente, e você nem precisa digitar ponto e vírgula</w:delText>
        </w:r>
      </w:del>
      <w:ins w:id="101" w:author="Vicente da Silva, Mayara" w:date="2016-11-01T14:36:00Z">
        <w:del w:id="102" w:author="Willian" w:date="2016-11-05T11:17:00Z">
          <w:r w:rsidDel="001537AD">
            <w:rPr>
              <w:rFonts w:ascii="Calibri" w:hAnsi="Calibri"/>
            </w:rPr>
            <w:delText xml:space="preserve">, além disso </w:delText>
          </w:r>
        </w:del>
      </w:ins>
      <w:del w:id="103" w:author="Willian" w:date="2016-11-05T11:17:00Z">
        <w:r w:rsidRPr="008313E9" w:rsidDel="001537AD">
          <w:rPr>
            <w:rFonts w:ascii="Calibri" w:hAnsi="Calibri"/>
          </w:rPr>
          <w:delText xml:space="preserve">. Swift também toma emprestado de outras línguas, por exemplo, parâmetros nomeados trazidos de Objective-C são expressos em uma sintaxe limpa que faz </w:delText>
        </w:r>
      </w:del>
      <w:ins w:id="104" w:author="Vicente da Silva, Mayara" w:date="2016-11-01T14:36:00Z">
        <w:del w:id="105" w:author="Willian" w:date="2016-11-05T11:17:00Z">
          <w:r w:rsidDel="001537AD">
            <w:rPr>
              <w:rFonts w:ascii="Calibri" w:hAnsi="Calibri"/>
            </w:rPr>
            <w:delText xml:space="preserve">com que as </w:delText>
          </w:r>
        </w:del>
      </w:ins>
      <w:del w:id="106" w:author="Willian" w:date="2016-11-05T11:17:00Z">
        <w:r w:rsidRPr="008313E9" w:rsidDel="001537AD">
          <w:rPr>
            <w:rFonts w:ascii="Calibri" w:hAnsi="Calibri"/>
          </w:rPr>
          <w:delText xml:space="preserve">APIs em Swift fácil </w:delText>
        </w:r>
      </w:del>
      <w:ins w:id="107" w:author="Vicente da Silva, Mayara" w:date="2016-11-01T14:36:00Z">
        <w:del w:id="108" w:author="Willian" w:date="2016-11-05T11:17:00Z">
          <w:r w:rsidDel="001537AD">
            <w:rPr>
              <w:rFonts w:ascii="Calibri" w:hAnsi="Calibri"/>
            </w:rPr>
            <w:delText xml:space="preserve">sejam </w:delText>
          </w:r>
        </w:del>
      </w:ins>
      <w:ins w:id="109" w:author="Vicente da Silva, Mayara" w:date="2016-11-01T14:37:00Z">
        <w:del w:id="110" w:author="Willian" w:date="2016-11-05T11:17:00Z">
          <w:r w:rsidDel="001537AD">
            <w:rPr>
              <w:rFonts w:ascii="Calibri" w:hAnsi="Calibri"/>
            </w:rPr>
            <w:delText>fáceis</w:delText>
          </w:r>
        </w:del>
      </w:ins>
      <w:ins w:id="111" w:author="Vicente da Silva, Mayara" w:date="2016-11-01T14:36:00Z">
        <w:del w:id="112" w:author="Willian" w:date="2016-11-05T11:17:00Z">
          <w:r w:rsidDel="001537AD">
            <w:rPr>
              <w:rFonts w:ascii="Calibri" w:hAnsi="Calibri"/>
            </w:rPr>
            <w:delText xml:space="preserve"> </w:delText>
          </w:r>
        </w:del>
      </w:ins>
      <w:del w:id="113" w:author="Willian" w:date="2016-11-05T11:17:00Z">
        <w:r w:rsidRPr="008313E9" w:rsidDel="001537AD">
          <w:rPr>
            <w:rFonts w:ascii="Calibri" w:hAnsi="Calibri"/>
          </w:rPr>
          <w:delText>de ler e manter.</w:delText>
        </w:r>
      </w:del>
    </w:p>
    <w:p w14:paraId="7C1BE047" w14:textId="77777777" w:rsidR="008B4017" w:rsidRPr="008313E9" w:rsidDel="001537AD" w:rsidRDefault="008B4017" w:rsidP="008B4017">
      <w:pPr>
        <w:rPr>
          <w:del w:id="114" w:author="Willian" w:date="2016-11-05T11:17:00Z"/>
          <w:rFonts w:ascii="Times New Roman" w:hAnsi="Times New Roman"/>
          <w:sz w:val="24"/>
        </w:rPr>
      </w:pPr>
      <w:del w:id="115" w:author="Willian" w:date="2016-11-04T21:56:00Z">
        <w:r w:rsidRPr="008313E9" w:rsidDel="00EF2A34">
          <w:rPr>
            <w:rFonts w:ascii="Calibri" w:hAnsi="Calibri"/>
          </w:rPr>
          <w:delText xml:space="preserve">As características do Swift são projetadas criar uma </w:delText>
        </w:r>
        <w:commentRangeStart w:id="116"/>
        <w:r w:rsidRPr="008313E9" w:rsidDel="00EF2A34">
          <w:rPr>
            <w:rFonts w:ascii="Calibri" w:hAnsi="Calibri"/>
          </w:rPr>
          <w:delText>linguagem poderoso</w:delText>
        </w:r>
      </w:del>
      <w:ins w:id="117" w:author="Vicente da Silva, Mayara" w:date="2016-11-01T14:37:00Z">
        <w:del w:id="118" w:author="Willian" w:date="2016-11-04T21:56:00Z">
          <w:r w:rsidDel="00EF2A34">
            <w:rPr>
              <w:rFonts w:ascii="Calibri" w:hAnsi="Calibri"/>
            </w:rPr>
            <w:delText>a</w:delText>
          </w:r>
          <w:commentRangeEnd w:id="116"/>
          <w:r w:rsidDel="00EF2A34">
            <w:rPr>
              <w:rStyle w:val="Refdecomentrio"/>
            </w:rPr>
            <w:commentReference w:id="116"/>
          </w:r>
        </w:del>
      </w:ins>
      <w:del w:id="119" w:author="Willian" w:date="2016-11-04T21:56:00Z">
        <w:r w:rsidRPr="008313E9" w:rsidDel="00EF2A34">
          <w:rPr>
            <w:rFonts w:ascii="Calibri" w:hAnsi="Calibri"/>
          </w:rPr>
          <w:delText xml:space="preserve">, mas ao mesmo tempo é </w:delText>
        </w:r>
        <w:commentRangeStart w:id="120"/>
        <w:commentRangeStart w:id="121"/>
        <w:r w:rsidRPr="008313E9" w:rsidDel="00EF2A34">
          <w:rPr>
            <w:rFonts w:ascii="Calibri" w:hAnsi="Calibri"/>
          </w:rPr>
          <w:delText>divertida de usar.</w:delText>
        </w:r>
      </w:del>
      <w:del w:id="122" w:author="Willian" w:date="2016-11-05T11:17:00Z">
        <w:r w:rsidRPr="008313E9" w:rsidDel="001537AD">
          <w:rPr>
            <w:rFonts w:ascii="Calibri" w:hAnsi="Calibri"/>
          </w:rPr>
          <w:delText xml:space="preserve"> </w:delText>
        </w:r>
        <w:commentRangeEnd w:id="120"/>
        <w:r w:rsidDel="001537AD">
          <w:rPr>
            <w:rStyle w:val="Refdecomentrio"/>
          </w:rPr>
          <w:commentReference w:id="120"/>
        </w:r>
        <w:commentRangeEnd w:id="121"/>
        <w:r w:rsidDel="001537AD">
          <w:rPr>
            <w:rStyle w:val="Refdecomentrio"/>
          </w:rPr>
          <w:commentReference w:id="121"/>
        </w:r>
        <w:r w:rsidRPr="008313E9" w:rsidDel="001537AD">
          <w:rPr>
            <w:rFonts w:ascii="Calibri" w:hAnsi="Calibri"/>
          </w:rPr>
          <w:delText>Alguns recursos adicionais de Swift incluem:</w:delText>
        </w:r>
      </w:del>
    </w:p>
    <w:p w14:paraId="5477EE7D" w14:textId="77777777" w:rsidR="008B4017" w:rsidRPr="008313E9" w:rsidDel="001537AD" w:rsidRDefault="008B4017">
      <w:pPr>
        <w:rPr>
          <w:del w:id="123" w:author="Willian" w:date="2016-11-05T11:17:00Z"/>
          <w:rFonts w:ascii="Arial" w:hAnsi="Arial"/>
          <w:color w:val="333333"/>
          <w:sz w:val="27"/>
          <w:szCs w:val="27"/>
        </w:rPr>
        <w:pPrChange w:id="124" w:author="Willian" w:date="2016-11-05T11:18:00Z">
          <w:pPr>
            <w:numPr>
              <w:numId w:val="3"/>
            </w:numPr>
            <w:tabs>
              <w:tab w:val="num" w:pos="720"/>
            </w:tabs>
            <w:ind w:left="720" w:hanging="360"/>
            <w:textAlignment w:val="baseline"/>
          </w:pPr>
        </w:pPrChange>
      </w:pPr>
      <w:commentRangeStart w:id="125"/>
      <w:commentRangeStart w:id="126"/>
      <w:del w:id="127" w:author="Willian" w:date="2016-11-05T11:17:00Z">
        <w:r w:rsidRPr="008313E9" w:rsidDel="001537AD">
          <w:rPr>
            <w:rFonts w:ascii="Calibri" w:hAnsi="Calibri"/>
          </w:rPr>
          <w:delText xml:space="preserve">Closures </w:delText>
        </w:r>
        <w:commentRangeEnd w:id="125"/>
        <w:r w:rsidDel="001537AD">
          <w:rPr>
            <w:rStyle w:val="Refdecomentrio"/>
          </w:rPr>
          <w:commentReference w:id="125"/>
        </w:r>
        <w:commentRangeEnd w:id="126"/>
        <w:r w:rsidDel="001537AD">
          <w:rPr>
            <w:rStyle w:val="Refdecomentrio"/>
          </w:rPr>
          <w:commentReference w:id="126"/>
        </w:r>
        <w:r w:rsidRPr="008313E9" w:rsidDel="001537AD">
          <w:rPr>
            <w:rFonts w:ascii="Calibri" w:hAnsi="Calibri"/>
          </w:rPr>
          <w:delText>unificadas com ponteiros de função</w:delText>
        </w:r>
      </w:del>
    </w:p>
    <w:p w14:paraId="1805246E" w14:textId="77777777" w:rsidR="008B4017" w:rsidRPr="008313E9" w:rsidDel="001537AD" w:rsidRDefault="008B4017">
      <w:pPr>
        <w:rPr>
          <w:del w:id="128" w:author="Willian" w:date="2016-11-05T11:17:00Z"/>
          <w:rFonts w:ascii="Arial" w:hAnsi="Arial"/>
          <w:color w:val="333333"/>
          <w:sz w:val="27"/>
          <w:szCs w:val="27"/>
        </w:rPr>
        <w:pPrChange w:id="129" w:author="Willian" w:date="2016-11-05T11:18:00Z">
          <w:pPr>
            <w:numPr>
              <w:numId w:val="3"/>
            </w:numPr>
            <w:tabs>
              <w:tab w:val="num" w:pos="720"/>
            </w:tabs>
            <w:ind w:left="720" w:hanging="360"/>
            <w:textAlignment w:val="baseline"/>
          </w:pPr>
        </w:pPrChange>
      </w:pPr>
      <w:commentRangeStart w:id="130"/>
      <w:commentRangeStart w:id="131"/>
      <w:del w:id="132" w:author="Willian" w:date="2016-11-05T11:17:00Z">
        <w:r w:rsidRPr="008313E9" w:rsidDel="001537AD">
          <w:rPr>
            <w:rFonts w:ascii="Calibri" w:hAnsi="Calibri"/>
          </w:rPr>
          <w:delText xml:space="preserve">Tuplas e múltiplos valores </w:delText>
        </w:r>
        <w:commentRangeEnd w:id="130"/>
        <w:r w:rsidDel="001537AD">
          <w:rPr>
            <w:rStyle w:val="Refdecomentrio"/>
          </w:rPr>
          <w:commentReference w:id="130"/>
        </w:r>
        <w:commentRangeEnd w:id="131"/>
        <w:r w:rsidDel="001537AD">
          <w:rPr>
            <w:rStyle w:val="Refdecomentrio"/>
          </w:rPr>
          <w:commentReference w:id="131"/>
        </w:r>
        <w:r w:rsidRPr="008313E9" w:rsidDel="001537AD">
          <w:rPr>
            <w:rFonts w:ascii="Calibri" w:hAnsi="Calibri"/>
          </w:rPr>
          <w:delText>de retorno</w:delText>
        </w:r>
      </w:del>
    </w:p>
    <w:p w14:paraId="18533C79" w14:textId="77777777" w:rsidR="008B4017" w:rsidRPr="008313E9" w:rsidDel="001537AD" w:rsidRDefault="008B4017">
      <w:pPr>
        <w:rPr>
          <w:del w:id="133" w:author="Willian" w:date="2016-11-05T11:17:00Z"/>
          <w:rFonts w:ascii="Arial" w:hAnsi="Arial"/>
          <w:color w:val="333333"/>
          <w:sz w:val="27"/>
          <w:szCs w:val="27"/>
        </w:rPr>
        <w:pPrChange w:id="134" w:author="Willian" w:date="2016-11-05T11:18:00Z">
          <w:pPr>
            <w:numPr>
              <w:numId w:val="3"/>
            </w:numPr>
            <w:tabs>
              <w:tab w:val="num" w:pos="720"/>
            </w:tabs>
            <w:ind w:left="720" w:hanging="360"/>
            <w:textAlignment w:val="baseline"/>
          </w:pPr>
        </w:pPrChange>
      </w:pPr>
      <w:commentRangeStart w:id="135"/>
      <w:commentRangeStart w:id="136"/>
      <w:del w:id="137" w:author="Willian" w:date="2016-11-05T11:17:00Z">
        <w:r w:rsidRPr="008313E9" w:rsidDel="001537AD">
          <w:rPr>
            <w:rFonts w:ascii="Calibri" w:hAnsi="Calibri"/>
          </w:rPr>
          <w:delText>Generics</w:delText>
        </w:r>
        <w:commentRangeEnd w:id="135"/>
        <w:r w:rsidDel="001537AD">
          <w:rPr>
            <w:rStyle w:val="Refdecomentrio"/>
          </w:rPr>
          <w:commentReference w:id="135"/>
        </w:r>
        <w:commentRangeEnd w:id="136"/>
        <w:r w:rsidDel="001537AD">
          <w:rPr>
            <w:rStyle w:val="Refdecomentrio"/>
          </w:rPr>
          <w:commentReference w:id="136"/>
        </w:r>
      </w:del>
    </w:p>
    <w:p w14:paraId="4C439D63" w14:textId="77777777" w:rsidR="008B4017" w:rsidRPr="008313E9" w:rsidDel="001537AD" w:rsidRDefault="008B4017">
      <w:pPr>
        <w:rPr>
          <w:del w:id="138" w:author="Willian" w:date="2016-11-05T11:17:00Z"/>
          <w:rFonts w:ascii="Arial" w:hAnsi="Arial"/>
          <w:color w:val="333333"/>
          <w:sz w:val="27"/>
          <w:szCs w:val="27"/>
        </w:rPr>
        <w:pPrChange w:id="139" w:author="Willian" w:date="2016-11-05T11:18:00Z">
          <w:pPr>
            <w:numPr>
              <w:numId w:val="3"/>
            </w:numPr>
            <w:tabs>
              <w:tab w:val="num" w:pos="720"/>
            </w:tabs>
            <w:ind w:left="720" w:hanging="360"/>
            <w:textAlignment w:val="baseline"/>
          </w:pPr>
        </w:pPrChange>
      </w:pPr>
      <w:del w:id="140" w:author="Willian" w:date="2016-11-05T11:17:00Z">
        <w:r w:rsidRPr="008313E9" w:rsidDel="001537AD">
          <w:rPr>
            <w:rFonts w:ascii="Calibri" w:hAnsi="Calibri"/>
          </w:rPr>
          <w:delText>Iteração rápida e concisa em um espaço ou uma coleção</w:delText>
        </w:r>
      </w:del>
    </w:p>
    <w:p w14:paraId="58F9B7FA" w14:textId="77777777" w:rsidR="008B4017" w:rsidRPr="008313E9" w:rsidDel="001537AD" w:rsidRDefault="008B4017">
      <w:pPr>
        <w:rPr>
          <w:del w:id="141" w:author="Willian" w:date="2016-11-05T11:17:00Z"/>
          <w:rFonts w:ascii="Arial" w:hAnsi="Arial"/>
          <w:color w:val="333333"/>
          <w:sz w:val="27"/>
          <w:szCs w:val="27"/>
        </w:rPr>
        <w:pPrChange w:id="142" w:author="Willian" w:date="2016-11-05T11:18:00Z">
          <w:pPr>
            <w:numPr>
              <w:numId w:val="3"/>
            </w:numPr>
            <w:tabs>
              <w:tab w:val="num" w:pos="720"/>
            </w:tabs>
            <w:ind w:left="720" w:hanging="360"/>
            <w:textAlignment w:val="baseline"/>
          </w:pPr>
        </w:pPrChange>
      </w:pPr>
      <w:del w:id="143" w:author="Willian" w:date="2016-11-05T11:17:00Z">
        <w:r w:rsidRPr="008313E9" w:rsidDel="001537AD">
          <w:rPr>
            <w:rFonts w:ascii="Calibri" w:hAnsi="Calibri"/>
          </w:rPr>
          <w:delText xml:space="preserve">Estruturas que suportam </w:delText>
        </w:r>
        <w:r w:rsidRPr="008313E9" w:rsidDel="001537AD">
          <w:rPr>
            <w:rFonts w:ascii="Calibri" w:hAnsi="Calibri"/>
            <w:b/>
            <w:bCs/>
          </w:rPr>
          <w:delText>métodos</w:delText>
        </w:r>
        <w:r w:rsidRPr="008313E9" w:rsidDel="001537AD">
          <w:rPr>
            <w:rFonts w:ascii="Calibri" w:hAnsi="Calibri"/>
          </w:rPr>
          <w:delText xml:space="preserve">, </w:delText>
        </w:r>
        <w:r w:rsidRPr="008313E9" w:rsidDel="001537AD">
          <w:rPr>
            <w:rFonts w:ascii="Calibri" w:hAnsi="Calibri"/>
            <w:b/>
            <w:bCs/>
          </w:rPr>
          <w:delText>extensões</w:delText>
        </w:r>
        <w:r w:rsidRPr="008313E9" w:rsidDel="001537AD">
          <w:rPr>
            <w:rFonts w:ascii="Calibri" w:hAnsi="Calibri"/>
          </w:rPr>
          <w:delText xml:space="preserve"> e </w:delText>
        </w:r>
        <w:r w:rsidRPr="008313E9" w:rsidDel="001537AD">
          <w:rPr>
            <w:rFonts w:ascii="Calibri" w:hAnsi="Calibri"/>
            <w:b/>
            <w:bCs/>
          </w:rPr>
          <w:delText>protocolos</w:delText>
        </w:r>
      </w:del>
    </w:p>
    <w:p w14:paraId="7F13E9ED" w14:textId="77777777" w:rsidR="008B4017" w:rsidRPr="008313E9" w:rsidDel="001537AD" w:rsidRDefault="008B4017">
      <w:pPr>
        <w:rPr>
          <w:del w:id="144" w:author="Willian" w:date="2016-11-05T11:17:00Z"/>
          <w:rFonts w:ascii="Arial" w:hAnsi="Arial"/>
          <w:color w:val="333333"/>
          <w:sz w:val="27"/>
          <w:szCs w:val="27"/>
        </w:rPr>
        <w:pPrChange w:id="145" w:author="Willian" w:date="2016-11-05T11:18:00Z">
          <w:pPr>
            <w:numPr>
              <w:numId w:val="3"/>
            </w:numPr>
            <w:tabs>
              <w:tab w:val="num" w:pos="720"/>
            </w:tabs>
            <w:ind w:left="720" w:hanging="360"/>
            <w:textAlignment w:val="baseline"/>
          </w:pPr>
        </w:pPrChange>
      </w:pPr>
      <w:del w:id="146" w:author="Willian" w:date="2016-11-05T11:17:00Z">
        <w:r w:rsidRPr="008313E9" w:rsidDel="001537AD">
          <w:rPr>
            <w:rFonts w:ascii="Calibri" w:hAnsi="Calibri"/>
          </w:rPr>
          <w:delText>Padrões de programação funcional, por exemplo, map e filter</w:delText>
        </w:r>
      </w:del>
    </w:p>
    <w:p w14:paraId="3A022FD2" w14:textId="77777777" w:rsidR="008B4017" w:rsidRPr="008313E9" w:rsidDel="001537AD" w:rsidRDefault="008B4017">
      <w:pPr>
        <w:rPr>
          <w:del w:id="147" w:author="Willian" w:date="2016-11-05T11:17:00Z"/>
          <w:rFonts w:ascii="Arial" w:hAnsi="Arial"/>
          <w:color w:val="333333"/>
          <w:sz w:val="27"/>
          <w:szCs w:val="27"/>
        </w:rPr>
        <w:pPrChange w:id="148" w:author="Willian" w:date="2016-11-05T11:18:00Z">
          <w:pPr>
            <w:numPr>
              <w:numId w:val="3"/>
            </w:numPr>
            <w:tabs>
              <w:tab w:val="num" w:pos="720"/>
            </w:tabs>
            <w:ind w:left="720" w:hanging="360"/>
            <w:textAlignment w:val="baseline"/>
          </w:pPr>
        </w:pPrChange>
      </w:pPr>
      <w:del w:id="149" w:author="Willian" w:date="2016-11-05T11:17:00Z">
        <w:r w:rsidRPr="008313E9" w:rsidDel="001537AD">
          <w:rPr>
            <w:rFonts w:ascii="Calibri" w:hAnsi="Calibri"/>
          </w:rPr>
          <w:delText>Tratamento de erros em tempo de execução</w:delText>
        </w:r>
      </w:del>
    </w:p>
    <w:p w14:paraId="00F1558C" w14:textId="77777777" w:rsidR="008B4017" w:rsidRPr="008313E9" w:rsidDel="001537AD" w:rsidRDefault="008B4017">
      <w:pPr>
        <w:rPr>
          <w:del w:id="150" w:author="Willian" w:date="2016-11-05T11:17:00Z"/>
          <w:rFonts w:ascii="Arial" w:hAnsi="Arial"/>
          <w:color w:val="333333"/>
          <w:sz w:val="27"/>
          <w:szCs w:val="27"/>
        </w:rPr>
        <w:pPrChange w:id="151" w:author="Willian" w:date="2016-11-05T11:18:00Z">
          <w:pPr>
            <w:numPr>
              <w:numId w:val="3"/>
            </w:numPr>
            <w:tabs>
              <w:tab w:val="num" w:pos="720"/>
            </w:tabs>
            <w:ind w:left="720" w:hanging="360"/>
            <w:textAlignment w:val="baseline"/>
          </w:pPr>
        </w:pPrChange>
      </w:pPr>
      <w:del w:id="152" w:author="Willian" w:date="2016-11-05T11:17:00Z">
        <w:r w:rsidRPr="008313E9" w:rsidDel="001537AD">
          <w:rPr>
            <w:rFonts w:ascii="Calibri" w:hAnsi="Calibri"/>
          </w:rPr>
          <w:delText xml:space="preserve">Fluxo de controle avançado com palavras-chave </w:delText>
        </w:r>
        <w:r w:rsidRPr="008313E9" w:rsidDel="001537AD">
          <w:rPr>
            <w:rFonts w:ascii="Calibri" w:hAnsi="Calibri"/>
            <w:b/>
            <w:bCs/>
          </w:rPr>
          <w:delText>do</w:delText>
        </w:r>
        <w:r w:rsidRPr="008313E9" w:rsidDel="001537AD">
          <w:rPr>
            <w:rFonts w:ascii="Calibri" w:hAnsi="Calibri"/>
          </w:rPr>
          <w:delText xml:space="preserve">, </w:delText>
        </w:r>
        <w:r w:rsidRPr="008313E9" w:rsidDel="001537AD">
          <w:rPr>
            <w:rFonts w:ascii="Calibri" w:hAnsi="Calibri"/>
            <w:b/>
            <w:bCs/>
          </w:rPr>
          <w:delText>guard</w:delText>
        </w:r>
        <w:r w:rsidRPr="008313E9" w:rsidDel="001537AD">
          <w:rPr>
            <w:rFonts w:ascii="Calibri" w:hAnsi="Calibri"/>
          </w:rPr>
          <w:delText xml:space="preserve">, </w:delText>
        </w:r>
        <w:r w:rsidRPr="008313E9" w:rsidDel="001537AD">
          <w:rPr>
            <w:rFonts w:ascii="Calibri" w:hAnsi="Calibri"/>
            <w:b/>
            <w:bCs/>
          </w:rPr>
          <w:delText xml:space="preserve">defer </w:delText>
        </w:r>
        <w:r w:rsidRPr="008313E9" w:rsidDel="001537AD">
          <w:rPr>
            <w:rFonts w:ascii="Calibri" w:hAnsi="Calibri"/>
          </w:rPr>
          <w:delText xml:space="preserve">e </w:delText>
        </w:r>
        <w:r w:rsidRPr="008313E9" w:rsidDel="001537AD">
          <w:rPr>
            <w:rFonts w:ascii="Calibri" w:hAnsi="Calibri"/>
            <w:b/>
            <w:bCs/>
          </w:rPr>
          <w:delText>repeat</w:delText>
        </w:r>
      </w:del>
    </w:p>
    <w:p w14:paraId="456B8F8F" w14:textId="77777777" w:rsidR="008B4017" w:rsidRPr="008313E9" w:rsidDel="001537AD" w:rsidRDefault="008B4017" w:rsidP="008B4017">
      <w:pPr>
        <w:rPr>
          <w:del w:id="153" w:author="Willian" w:date="2016-11-05T11:17:00Z"/>
          <w:rFonts w:ascii="Times New Roman" w:hAnsi="Times New Roman"/>
          <w:sz w:val="24"/>
        </w:rPr>
      </w:pPr>
      <w:del w:id="154" w:author="Willian" w:date="2016-11-05T11:17:00Z">
        <w:r w:rsidRPr="008313E9" w:rsidDel="001537AD">
          <w:rPr>
            <w:rFonts w:ascii="Calibri" w:hAnsi="Calibri"/>
          </w:rPr>
          <w:delText>Vamos então aprender um pouco de Swift. Abra um Playground e siga os exemplos seguintes.</w:delText>
        </w:r>
      </w:del>
    </w:p>
    <w:p w14:paraId="4A6F4787" w14:textId="77777777" w:rsidR="008B4017" w:rsidDel="001537AD" w:rsidRDefault="008B4017" w:rsidP="008B4017">
      <w:pPr>
        <w:rPr>
          <w:del w:id="155" w:author="Willian" w:date="2016-11-05T11:17:00Z"/>
          <w:rFonts w:ascii="Calibri" w:hAnsi="Calibri"/>
        </w:rPr>
      </w:pPr>
      <w:del w:id="156" w:author="Willian" w:date="2016-11-05T11:17:00Z">
        <w:r w:rsidRPr="008313E9" w:rsidDel="001537AD">
          <w:rPr>
            <w:rFonts w:ascii="Calibri" w:hAnsi="Calibri"/>
          </w:rPr>
          <w:delText>As lições a seguir, serão guiadas a partir de um Playground. Como diz</w:delText>
        </w:r>
      </w:del>
      <w:ins w:id="157" w:author="Vicente da Silva, Mayara" w:date="2016-11-01T14:42:00Z">
        <w:del w:id="158" w:author="Willian" w:date="2016-11-05T11:17:00Z">
          <w:r w:rsidDel="001537AD">
            <w:rPr>
              <w:rFonts w:ascii="Calibri" w:hAnsi="Calibri"/>
            </w:rPr>
            <w:delText>ss</w:delText>
          </w:r>
        </w:del>
      </w:ins>
      <w:del w:id="159" w:author="Willian" w:date="2016-11-05T11:17:00Z">
        <w:r w:rsidRPr="008313E9" w:rsidDel="001537AD">
          <w:rPr>
            <w:rFonts w:ascii="Calibri" w:hAnsi="Calibri"/>
          </w:rPr>
          <w:delText>emos anteriormente, o Playground é um tipo de arquivo que permite que você interaja com o código diretamente no Xcode, com resultado imediato, sem a necessidade de simuladores. Playgrounds são ótimos para aprender e experimentar, então sinta-se a vontade de explorar e ir além do que for apresentado em aula. Vamos então começar a aprender Swift 3.0.</w:delText>
        </w:r>
        <w:r w:rsidDel="001537AD">
          <w:rPr>
            <w:rFonts w:ascii="Calibri" w:hAnsi="Calibri"/>
          </w:rPr>
          <w:delText xml:space="preserve"> </w:delText>
        </w:r>
      </w:del>
    </w:p>
    <w:p w14:paraId="2A17DE89" w14:textId="77777777" w:rsidR="008B4017" w:rsidDel="001537AD" w:rsidRDefault="008B4017" w:rsidP="008B4017">
      <w:pPr>
        <w:rPr>
          <w:del w:id="160" w:author="Willian" w:date="2016-11-05T11:17:00Z"/>
          <w:rFonts w:ascii="Calibri" w:hAnsi="Calibri"/>
        </w:rPr>
      </w:pPr>
      <w:del w:id="161" w:author="Willian" w:date="2016-11-05T11:17:00Z">
        <w:r w:rsidDel="001537AD">
          <w:rPr>
            <w:rFonts w:ascii="Calibri" w:hAnsi="Calibri"/>
          </w:rPr>
          <w:delText>A Apple tem uma documentação completa sobre Swift, porém não está totalmente atualizada para Swift 3, então vamos fazer um compilado do essencial do Swift descrito nesta documentação</w:delText>
        </w:r>
      </w:del>
      <w:ins w:id="162" w:author="Vicente da Silva, Mayara" w:date="2016-11-01T14:43:00Z">
        <w:del w:id="163" w:author="Willian" w:date="2016-11-05T11:17:00Z">
          <w:r w:rsidDel="001537AD">
            <w:rPr>
              <w:rFonts w:ascii="Calibri" w:hAnsi="Calibri"/>
            </w:rPr>
            <w:delText>,</w:delText>
          </w:r>
        </w:del>
      </w:ins>
      <w:del w:id="164" w:author="Willian" w:date="2016-11-05T11:17:00Z">
        <w:r w:rsidDel="001537AD">
          <w:rPr>
            <w:rFonts w:ascii="Calibri" w:hAnsi="Calibri"/>
          </w:rPr>
          <w:delText xml:space="preserve"> atualiza</w:delText>
        </w:r>
      </w:del>
      <w:ins w:id="165" w:author="Vicente da Silva, Mayara" w:date="2016-11-01T14:43:00Z">
        <w:del w:id="166" w:author="Willian" w:date="2016-11-05T11:17:00Z">
          <w:r w:rsidDel="001537AD">
            <w:rPr>
              <w:rFonts w:ascii="Calibri" w:hAnsi="Calibri"/>
            </w:rPr>
            <w:delText>n</w:delText>
          </w:r>
        </w:del>
      </w:ins>
      <w:del w:id="167" w:author="Willian" w:date="2016-11-05T11:17:00Z">
        <w:r w:rsidDel="001537AD">
          <w:rPr>
            <w:rFonts w:ascii="Calibri" w:hAnsi="Calibri"/>
          </w:rPr>
          <w:delText>do para Swift 3 para você.</w:delText>
        </w:r>
      </w:del>
    </w:p>
    <w:p w14:paraId="70C0F519" w14:textId="77777777" w:rsidR="008B4017" w:rsidDel="001537AD" w:rsidRDefault="008B4017">
      <w:pPr>
        <w:rPr>
          <w:del w:id="168" w:author="Willian" w:date="2016-11-05T11:17:00Z"/>
        </w:rPr>
        <w:pPrChange w:id="169" w:author="Willian" w:date="2016-11-05T11:18:00Z">
          <w:pPr>
            <w:pStyle w:val="Ttulo2"/>
          </w:pPr>
        </w:pPrChange>
      </w:pPr>
      <w:del w:id="170" w:author="Willian" w:date="2016-11-05T11:17:00Z">
        <w:r w:rsidRPr="008313E9" w:rsidDel="001537AD">
          <w:delText>Tipos básicos</w:delText>
        </w:r>
      </w:del>
    </w:p>
    <w:p w14:paraId="3587BD4A" w14:textId="77777777" w:rsidR="008B4017" w:rsidRPr="008313E9" w:rsidDel="001537AD" w:rsidRDefault="008B4017" w:rsidP="008B4017">
      <w:pPr>
        <w:rPr>
          <w:del w:id="171" w:author="Willian" w:date="2016-11-05T11:17:00Z"/>
          <w:rFonts w:ascii="Times New Roman" w:hAnsi="Times New Roman"/>
          <w:sz w:val="24"/>
        </w:rPr>
      </w:pPr>
      <w:del w:id="172" w:author="Willian" w:date="2016-11-05T11:17:00Z">
        <w:r w:rsidRPr="008313E9" w:rsidDel="001537AD">
          <w:rPr>
            <w:rFonts w:ascii="Calibri" w:hAnsi="Calibri"/>
          </w:rPr>
          <w:delText xml:space="preserve">Uma </w:delText>
        </w:r>
        <w:r w:rsidRPr="008313E9" w:rsidDel="001537AD">
          <w:rPr>
            <w:rFonts w:ascii="Calibri" w:hAnsi="Calibri"/>
            <w:b/>
            <w:bCs/>
          </w:rPr>
          <w:delText>constante</w:delText>
        </w:r>
        <w:r w:rsidRPr="008313E9" w:rsidDel="001537AD">
          <w:rPr>
            <w:rFonts w:ascii="Calibri" w:hAnsi="Calibri"/>
          </w:rPr>
          <w:delText xml:space="preserve"> é um valor que permanece imutável após ter sido declarada pela primeira vez, enquanto que uma </w:delText>
        </w:r>
        <w:r w:rsidRPr="008313E9" w:rsidDel="001537AD">
          <w:rPr>
            <w:rFonts w:ascii="Calibri" w:hAnsi="Calibri"/>
            <w:b/>
            <w:bCs/>
          </w:rPr>
          <w:delText>variável</w:delText>
        </w:r>
        <w:r w:rsidRPr="008313E9" w:rsidDel="001537AD">
          <w:rPr>
            <w:rFonts w:ascii="Calibri" w:hAnsi="Calibri"/>
          </w:rPr>
          <w:delText xml:space="preserve"> é um valor que pode ser alterado livremente. Se você sabe que um valor não precisa ser alterado no seu código, declare-o como uma constante ao invés de uma variável.</w:delText>
        </w:r>
      </w:del>
    </w:p>
    <w:p w14:paraId="33758771" w14:textId="77777777" w:rsidR="008B4017" w:rsidRPr="008313E9" w:rsidDel="001537AD" w:rsidRDefault="008B4017" w:rsidP="008B4017">
      <w:pPr>
        <w:rPr>
          <w:del w:id="173" w:author="Willian" w:date="2016-11-05T11:17:00Z"/>
          <w:rFonts w:ascii="Times New Roman" w:hAnsi="Times New Roman"/>
          <w:sz w:val="24"/>
        </w:rPr>
      </w:pPr>
      <w:del w:id="174" w:author="Willian" w:date="2016-11-05T11:17:00Z">
        <w:r w:rsidRPr="008313E9" w:rsidDel="001537AD">
          <w:rPr>
            <w:rFonts w:ascii="Calibri" w:hAnsi="Calibri"/>
          </w:rPr>
          <w:delText xml:space="preserve">Para fazer isto, use </w:delText>
        </w:r>
        <w:r w:rsidRPr="00722402" w:rsidDel="001537AD">
          <w:rPr>
            <w:rFonts w:ascii="Menlo" w:hAnsi="Menlo" w:cs="Menlo"/>
            <w:color w:val="AA3391"/>
            <w:sz w:val="18"/>
            <w:szCs w:val="18"/>
            <w:shd w:val="clear" w:color="auto" w:fill="FFFFFF"/>
          </w:rPr>
          <w:delText>let</w:delText>
        </w:r>
        <w:r w:rsidRPr="008313E9" w:rsidDel="001537AD">
          <w:rPr>
            <w:rFonts w:ascii="Menlo" w:hAnsi="Menlo" w:cs="Menlo"/>
            <w:sz w:val="18"/>
            <w:szCs w:val="18"/>
            <w:shd w:val="clear" w:color="auto" w:fill="FFFFFF"/>
          </w:rPr>
          <w:delText xml:space="preserve"> </w:delText>
        </w:r>
        <w:r w:rsidRPr="008313E9" w:rsidDel="001537AD">
          <w:rPr>
            <w:rFonts w:ascii="Calibri" w:hAnsi="Calibri"/>
          </w:rPr>
          <w:delText xml:space="preserve">para declarar uma constante e </w:delText>
        </w:r>
        <w:r w:rsidRPr="008313E9" w:rsidDel="001537AD">
          <w:rPr>
            <w:rFonts w:ascii="Menlo" w:hAnsi="Menlo" w:cs="Menlo"/>
            <w:b/>
            <w:color w:val="AA3391"/>
            <w:sz w:val="18"/>
            <w:szCs w:val="18"/>
            <w:shd w:val="clear" w:color="auto" w:fill="FFFFFF"/>
          </w:rPr>
          <w:delText>var</w:delText>
        </w:r>
        <w:r w:rsidDel="001537AD">
          <w:rPr>
            <w:rFonts w:ascii="Menlo" w:hAnsi="Menlo" w:cs="Menlo"/>
            <w:sz w:val="18"/>
            <w:szCs w:val="18"/>
            <w:shd w:val="clear" w:color="auto" w:fill="FFFFFF"/>
          </w:rPr>
          <w:delText xml:space="preserve"> </w:delText>
        </w:r>
        <w:r w:rsidRPr="008313E9" w:rsidDel="001537AD">
          <w:rPr>
            <w:rFonts w:ascii="Calibri" w:hAnsi="Calibri"/>
          </w:rPr>
          <w:delText>para uma variável.</w:delText>
        </w:r>
      </w:del>
    </w:p>
    <w:p w14:paraId="3ED9BF6F" w14:textId="77777777" w:rsidR="008B4017" w:rsidRPr="00A66496" w:rsidDel="001537AD" w:rsidRDefault="008B4017">
      <w:pPr>
        <w:spacing w:before="0" w:after="200"/>
        <w:rPr>
          <w:del w:id="175" w:author="Willian" w:date="2016-11-05T11:17:00Z"/>
          <w:rFonts w:ascii="Menlo" w:hAnsi="Menlo" w:cs="Menlo"/>
          <w:noProof/>
          <w:sz w:val="21"/>
          <w:szCs w:val="21"/>
          <w:lang w:val="en-US"/>
        </w:rPr>
        <w:pPrChange w:id="176" w:author="Willian" w:date="2016-11-05T11:18:00Z">
          <w:pPr>
            <w:shd w:val="clear" w:color="auto" w:fill="FFFFFF"/>
            <w:spacing w:before="460" w:after="0"/>
            <w:ind w:left="540"/>
            <w:textAlignment w:val="baseline"/>
          </w:pPr>
        </w:pPrChange>
      </w:pPr>
      <w:del w:id="177"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4291E6CE" w14:textId="77777777" w:rsidR="008B4017" w:rsidRPr="00A66496" w:rsidDel="001537AD" w:rsidRDefault="008B4017">
      <w:pPr>
        <w:spacing w:after="200"/>
        <w:rPr>
          <w:del w:id="178" w:author="Willian" w:date="2016-11-05T11:17:00Z"/>
          <w:rFonts w:ascii="Menlo" w:hAnsi="Menlo" w:cs="Menlo"/>
          <w:noProof/>
          <w:sz w:val="21"/>
          <w:szCs w:val="21"/>
          <w:lang w:val="en-US"/>
        </w:rPr>
        <w:pPrChange w:id="179" w:author="Willian" w:date="2016-11-05T11:18:00Z">
          <w:pPr>
            <w:shd w:val="clear" w:color="auto" w:fill="FFFFFF"/>
            <w:spacing w:after="0"/>
            <w:ind w:left="540"/>
            <w:textAlignment w:val="baseline"/>
          </w:pPr>
        </w:pPrChange>
      </w:pPr>
      <w:del w:id="180" w:author="Willian" w:date="2016-11-05T11:17:00Z">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50</w:delText>
        </w:r>
      </w:del>
    </w:p>
    <w:p w14:paraId="725052BC" w14:textId="77777777" w:rsidR="008B4017" w:rsidRPr="00A66496" w:rsidDel="001537AD" w:rsidRDefault="008B4017">
      <w:pPr>
        <w:spacing w:after="200"/>
        <w:rPr>
          <w:del w:id="181" w:author="Willian" w:date="2016-11-05T11:17:00Z"/>
          <w:rFonts w:ascii="Menlo" w:hAnsi="Menlo" w:cs="Menlo"/>
          <w:noProof/>
          <w:sz w:val="21"/>
          <w:szCs w:val="21"/>
          <w:lang w:val="en-US"/>
        </w:rPr>
        <w:pPrChange w:id="182" w:author="Willian" w:date="2016-11-05T11:18:00Z">
          <w:pPr>
            <w:shd w:val="clear" w:color="auto" w:fill="FFFFFF"/>
            <w:spacing w:after="620"/>
            <w:ind w:left="540"/>
            <w:textAlignment w:val="baseline"/>
          </w:pPr>
        </w:pPrChange>
      </w:pPr>
      <w:del w:id="183"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myConstant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0E82F7B4" w14:textId="77777777" w:rsidR="008B4017" w:rsidRPr="008313E9" w:rsidDel="001537AD" w:rsidRDefault="008B4017" w:rsidP="008B4017">
      <w:pPr>
        <w:rPr>
          <w:del w:id="184" w:author="Willian" w:date="2016-11-05T11:17:00Z"/>
          <w:rFonts w:ascii="Times New Roman" w:hAnsi="Times New Roman"/>
          <w:sz w:val="24"/>
        </w:rPr>
      </w:pPr>
      <w:del w:id="185" w:author="Willian" w:date="2016-11-05T11:17:00Z">
        <w:r w:rsidRPr="008313E9" w:rsidDel="001537AD">
          <w:rPr>
            <w:rFonts w:ascii="Calibri" w:hAnsi="Calibri"/>
          </w:rPr>
          <w:delText xml:space="preserve">Cada constante ou variável em Swift possui um </w:delText>
        </w:r>
        <w:commentRangeStart w:id="186"/>
        <w:commentRangeStart w:id="187"/>
        <w:r w:rsidRPr="008313E9" w:rsidDel="001537AD">
          <w:rPr>
            <w:rFonts w:ascii="Calibri" w:hAnsi="Calibri"/>
          </w:rPr>
          <w:delText>tipo</w:delText>
        </w:r>
        <w:commentRangeEnd w:id="186"/>
        <w:r w:rsidDel="001537AD">
          <w:rPr>
            <w:rStyle w:val="Refdecomentrio"/>
          </w:rPr>
          <w:commentReference w:id="186"/>
        </w:r>
        <w:commentRangeEnd w:id="187"/>
        <w:r w:rsidDel="001537AD">
          <w:rPr>
            <w:rStyle w:val="Refdecomentrio"/>
          </w:rPr>
          <w:commentReference w:id="187"/>
        </w:r>
        <w:r w:rsidRPr="008313E9" w:rsidDel="001537AD">
          <w:rPr>
            <w:rFonts w:ascii="Calibri" w:hAnsi="Calibri"/>
          </w:rPr>
          <w:delText xml:space="preserve">, mas nem sempre você precisa definir este tipo explicitamente. Fornecendo </w:delText>
        </w:r>
      </w:del>
      <w:ins w:id="188" w:author="Vicente da Silva, Mayara" w:date="2016-11-01T14:48:00Z">
        <w:del w:id="189" w:author="Willian" w:date="2016-11-05T11:17:00Z">
          <w:r w:rsidRPr="008313E9" w:rsidDel="001537AD">
            <w:rPr>
              <w:rFonts w:ascii="Calibri" w:hAnsi="Calibri"/>
            </w:rPr>
            <w:delText>Fornece</w:delText>
          </w:r>
          <w:r w:rsidDel="001537AD">
            <w:rPr>
              <w:rFonts w:ascii="Calibri" w:hAnsi="Calibri"/>
            </w:rPr>
            <w:delText>r</w:delText>
          </w:r>
          <w:r w:rsidRPr="008313E9" w:rsidDel="001537AD">
            <w:rPr>
              <w:rFonts w:ascii="Calibri" w:hAnsi="Calibri"/>
            </w:rPr>
            <w:delText xml:space="preserve"> </w:delText>
          </w:r>
        </w:del>
      </w:ins>
      <w:del w:id="190" w:author="Willian" w:date="2016-11-05T11:17:00Z">
        <w:r w:rsidRPr="008313E9" w:rsidDel="001537AD">
          <w:rPr>
            <w:rFonts w:ascii="Calibri" w:hAnsi="Calibri"/>
          </w:rPr>
          <w:delText xml:space="preserve">um valor ao criar uma constante ou variável permite que o compilador infira seu tipo. No exemplo acima, o compilador infere que </w:delText>
        </w:r>
        <w:r w:rsidRPr="008313E9" w:rsidDel="001537AD">
          <w:rPr>
            <w:rFonts w:ascii="Menlo" w:hAnsi="Menlo" w:cs="Menlo"/>
            <w:color w:val="3F6E74"/>
            <w:sz w:val="18"/>
            <w:szCs w:val="18"/>
            <w:shd w:val="clear" w:color="auto" w:fill="FFFFFF"/>
          </w:rPr>
          <w:delText>myVariable</w:delText>
        </w:r>
        <w:r w:rsidDel="001537AD">
          <w:rPr>
            <w:rFonts w:ascii="Menlo" w:hAnsi="Menlo" w:cs="Menlo"/>
            <w:sz w:val="18"/>
            <w:szCs w:val="18"/>
            <w:shd w:val="clear" w:color="auto" w:fill="FFFFFF"/>
          </w:rPr>
          <w:delText xml:space="preserve"> </w:delText>
        </w:r>
        <w:r w:rsidRPr="008313E9" w:rsidDel="001537AD">
          <w:rPr>
            <w:rFonts w:ascii="Calibri" w:hAnsi="Calibri"/>
          </w:rPr>
          <w:delText>é um número inteiro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por que seu valor é um número inteiro. Isto é chamado de </w:delText>
        </w:r>
        <w:r w:rsidRPr="008313E9" w:rsidDel="001537AD">
          <w:rPr>
            <w:rFonts w:ascii="Calibri" w:hAnsi="Calibri"/>
            <w:b/>
            <w:bCs/>
          </w:rPr>
          <w:delText>Inferência de Tipos.</w:delText>
        </w:r>
        <w:r w:rsidRPr="008313E9" w:rsidDel="001537AD">
          <w:rPr>
            <w:rFonts w:ascii="Calibri" w:hAnsi="Calibri"/>
          </w:rPr>
          <w:delText xml:space="preserve"> Uma vez que uma constante ou variável tem um tipo, este não pode ser mais alterado.</w:delText>
        </w:r>
      </w:del>
    </w:p>
    <w:p w14:paraId="51655C2D" w14:textId="77777777" w:rsidR="008B4017" w:rsidRPr="008313E9" w:rsidDel="001537AD" w:rsidRDefault="008B4017" w:rsidP="008B4017">
      <w:pPr>
        <w:rPr>
          <w:del w:id="191" w:author="Willian" w:date="2016-11-05T11:17:00Z"/>
          <w:rFonts w:ascii="Times New Roman" w:hAnsi="Times New Roman"/>
          <w:sz w:val="24"/>
        </w:rPr>
      </w:pPr>
      <w:del w:id="192" w:author="Willian" w:date="2016-11-05T11:17:00Z">
        <w:r w:rsidRPr="008313E9" w:rsidDel="001537AD">
          <w:rPr>
            <w:rFonts w:ascii="Calibri" w:hAnsi="Calibri"/>
          </w:rPr>
          <w:delText>Se o valor inicial não forn</w:delText>
        </w:r>
        <w:r w:rsidDel="001537AD">
          <w:rPr>
            <w:rFonts w:ascii="Calibri" w:hAnsi="Calibri"/>
          </w:rPr>
          <w:delText>ece informações suficientes (</w:delText>
        </w:r>
        <w:r w:rsidRPr="008313E9" w:rsidDel="001537AD">
          <w:rPr>
            <w:rFonts w:ascii="Calibri" w:hAnsi="Calibri"/>
          </w:rPr>
          <w:delText>não fornece nenhum valor) para que a inferência de tipo seja feita, você deve especificar o tipo, escrevendo-o após a variável, separados por dois pontos.</w:delText>
        </w:r>
      </w:del>
    </w:p>
    <w:p w14:paraId="388E157F" w14:textId="77777777" w:rsidR="008B4017" w:rsidRPr="00A66496" w:rsidDel="001537AD" w:rsidRDefault="008B4017">
      <w:pPr>
        <w:spacing w:after="200"/>
        <w:rPr>
          <w:del w:id="193" w:author="Willian" w:date="2016-11-05T11:17:00Z"/>
          <w:rFonts w:ascii="Menlo" w:hAnsi="Menlo" w:cs="Menlo"/>
          <w:noProof/>
          <w:sz w:val="21"/>
          <w:szCs w:val="21"/>
          <w:lang w:val="en-US"/>
        </w:rPr>
        <w:pPrChange w:id="194" w:author="Willian" w:date="2016-11-05T11:18:00Z">
          <w:pPr>
            <w:shd w:val="clear" w:color="auto" w:fill="FFFFFF"/>
            <w:spacing w:after="0"/>
            <w:ind w:left="567"/>
            <w:textAlignment w:val="baseline"/>
          </w:pPr>
        </w:pPrChange>
      </w:pPr>
      <w:del w:id="19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implicitInteger</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3DDB793C" w14:textId="77777777" w:rsidR="008B4017" w:rsidRPr="00A66496" w:rsidDel="001537AD" w:rsidRDefault="008B4017">
      <w:pPr>
        <w:spacing w:after="200"/>
        <w:rPr>
          <w:del w:id="196" w:author="Willian" w:date="2016-11-05T11:17:00Z"/>
          <w:rFonts w:ascii="Menlo" w:hAnsi="Menlo" w:cs="Menlo"/>
          <w:noProof/>
          <w:sz w:val="21"/>
          <w:szCs w:val="21"/>
          <w:lang w:val="en-US"/>
        </w:rPr>
        <w:pPrChange w:id="197" w:author="Willian" w:date="2016-11-05T11:18:00Z">
          <w:pPr>
            <w:shd w:val="clear" w:color="auto" w:fill="FFFFFF"/>
            <w:spacing w:after="0"/>
            <w:ind w:left="567"/>
            <w:textAlignment w:val="baseline"/>
          </w:pPr>
        </w:pPrChange>
      </w:pPr>
      <w:del w:id="19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70.0</w:delText>
        </w:r>
      </w:del>
    </w:p>
    <w:p w14:paraId="27C6D34E" w14:textId="77777777" w:rsidR="008B4017" w:rsidRPr="00A66496" w:rsidDel="001537AD" w:rsidRDefault="008B4017">
      <w:pPr>
        <w:spacing w:after="200"/>
        <w:rPr>
          <w:del w:id="199" w:author="Willian" w:date="2016-11-05T11:17:00Z"/>
          <w:rFonts w:ascii="Menlo" w:hAnsi="Menlo" w:cs="Menlo"/>
          <w:noProof/>
          <w:sz w:val="21"/>
          <w:szCs w:val="21"/>
          <w:lang w:val="en-US"/>
        </w:rPr>
        <w:pPrChange w:id="200" w:author="Willian" w:date="2016-11-05T11:18:00Z">
          <w:pPr>
            <w:shd w:val="clear" w:color="auto" w:fill="FFFFFF"/>
            <w:spacing w:after="0"/>
            <w:ind w:left="567"/>
            <w:textAlignment w:val="baseline"/>
          </w:pPr>
        </w:pPrChange>
      </w:pPr>
      <w:del w:id="201"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explicitDouble</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11A52F61" w14:textId="77777777" w:rsidR="008B4017" w:rsidRPr="00A66496" w:rsidDel="001537AD" w:rsidRDefault="008B4017">
      <w:pPr>
        <w:spacing w:after="200"/>
        <w:rPr>
          <w:del w:id="202" w:author="Willian" w:date="2016-11-05T11:17:00Z"/>
          <w:rFonts w:ascii="Times New Roman" w:eastAsia="Times New Roman" w:hAnsi="Times New Roman"/>
          <w:sz w:val="24"/>
          <w:lang w:val="en-US"/>
        </w:rPr>
        <w:pPrChange w:id="203" w:author="Willian" w:date="2016-11-05T11:18:00Z">
          <w:pPr>
            <w:spacing w:after="0"/>
          </w:pPr>
        </w:pPrChange>
      </w:pPr>
    </w:p>
    <w:p w14:paraId="09176021" w14:textId="77777777" w:rsidR="008B4017" w:rsidRPr="008313E9" w:rsidDel="001537AD" w:rsidRDefault="008B4017">
      <w:pPr>
        <w:rPr>
          <w:del w:id="204" w:author="Willian" w:date="2016-11-05T11:17:00Z"/>
          <w:rFonts w:ascii="Times New Roman" w:hAnsi="Times New Roman"/>
          <w:sz w:val="24"/>
        </w:rPr>
        <w:pPrChange w:id="205" w:author="Willian" w:date="2016-11-05T11:18:00Z">
          <w:pPr>
            <w:ind w:left="540"/>
          </w:pPr>
        </w:pPrChange>
      </w:pPr>
      <w:del w:id="206" w:author="Willian" w:date="2016-11-05T11:17:00Z">
        <w:r w:rsidRPr="008313E9" w:rsidDel="001537AD">
          <w:rPr>
            <w:rFonts w:ascii="Calibri" w:hAnsi="Calibri"/>
            <w:b/>
          </w:rPr>
          <w:delText>DICA</w:delText>
        </w:r>
        <w:r w:rsidRPr="008313E9" w:rsidDel="001537AD">
          <w:rPr>
            <w:rFonts w:ascii="Calibri" w:hAnsi="Calibri"/>
          </w:rPr>
          <w:delText xml:space="preserve">: No Xcode, use o comando </w:delText>
        </w:r>
        <w:r w:rsidRPr="00A66496" w:rsidDel="001537AD">
          <w:rPr>
            <w:rFonts w:ascii="Calibri" w:hAnsi="Calibri"/>
            <w:b/>
            <w:bCs/>
          </w:rPr>
          <w:delText>Option</w:delText>
        </w:r>
        <w:r w:rsidRPr="008313E9" w:rsidDel="001537AD">
          <w:rPr>
            <w:rFonts w:ascii="Calibri" w:hAnsi="Calibri"/>
            <w:b/>
            <w:bCs/>
          </w:rPr>
          <w:delText xml:space="preserve"> + clique</w:delText>
        </w:r>
        <w:r w:rsidRPr="008313E9" w:rsidDel="001537AD">
          <w:rPr>
            <w:rFonts w:ascii="Calibri" w:hAnsi="Calibri"/>
          </w:rPr>
          <w:delText xml:space="preserve"> no nome de uma constante ou variável para ver seu tipo inferido. Tente fazer isto com as constantes acima.</w:delText>
        </w:r>
      </w:del>
    </w:p>
    <w:p w14:paraId="60CF74D4" w14:textId="77777777" w:rsidR="008B4017" w:rsidRPr="008313E9" w:rsidDel="001537AD" w:rsidRDefault="008B4017" w:rsidP="008B4017">
      <w:pPr>
        <w:rPr>
          <w:del w:id="207" w:author="Willian" w:date="2016-11-05T11:17:00Z"/>
          <w:rFonts w:ascii="Times New Roman" w:eastAsia="Times New Roman" w:hAnsi="Times New Roman"/>
          <w:sz w:val="24"/>
        </w:rPr>
      </w:pPr>
    </w:p>
    <w:p w14:paraId="11C1D49E" w14:textId="77777777" w:rsidR="008B4017" w:rsidRPr="008313E9" w:rsidDel="001537AD" w:rsidRDefault="008B4017" w:rsidP="008B4017">
      <w:pPr>
        <w:rPr>
          <w:del w:id="208" w:author="Willian" w:date="2016-11-05T11:17:00Z"/>
          <w:rFonts w:ascii="Times New Roman" w:hAnsi="Times New Roman"/>
          <w:sz w:val="24"/>
        </w:rPr>
      </w:pPr>
      <w:del w:id="209" w:author="Willian" w:date="2016-11-05T11:17:00Z">
        <w:r w:rsidRPr="008313E9" w:rsidDel="001537AD">
          <w:rPr>
            <w:rFonts w:ascii="Calibri" w:hAnsi="Calibri"/>
          </w:rPr>
          <w:delText xml:space="preserve">Valores nunca podem ser convertidos implicitamente. Se você precisa fazer uma conversão de um tipo para outro, faça explicitamente uma instância do tipo desejado. No exemplo, você pode converter um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para uma </w:delText>
        </w:r>
        <w:r w:rsidRPr="008313E9" w:rsidDel="001537AD">
          <w:rPr>
            <w:rFonts w:ascii="Calibri" w:hAnsi="Calibri"/>
            <w:b/>
            <w:bCs/>
          </w:rPr>
          <w:delText>String.</w:delText>
        </w:r>
      </w:del>
    </w:p>
    <w:p w14:paraId="54065E94" w14:textId="77777777" w:rsidR="008B4017" w:rsidRPr="00A66496" w:rsidDel="001537AD" w:rsidRDefault="008B4017">
      <w:pPr>
        <w:spacing w:after="200"/>
        <w:rPr>
          <w:del w:id="210" w:author="Willian" w:date="2016-11-05T11:17:00Z"/>
          <w:rFonts w:ascii="Menlo" w:hAnsi="Menlo" w:cs="Menlo"/>
          <w:noProof/>
          <w:sz w:val="21"/>
          <w:szCs w:val="21"/>
          <w:lang w:val="en-US"/>
        </w:rPr>
        <w:pPrChange w:id="211" w:author="Willian" w:date="2016-11-05T11:18:00Z">
          <w:pPr>
            <w:shd w:val="clear" w:color="auto" w:fill="FFFFFF"/>
            <w:spacing w:after="0"/>
            <w:ind w:left="567"/>
            <w:textAlignment w:val="baseline"/>
          </w:pPr>
        </w:pPrChange>
      </w:pPr>
      <w:del w:id="212"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"The width is "</w:delText>
        </w:r>
      </w:del>
    </w:p>
    <w:p w14:paraId="136741EA" w14:textId="77777777" w:rsidR="008B4017" w:rsidRPr="00A66496" w:rsidDel="001537AD" w:rsidRDefault="008B4017">
      <w:pPr>
        <w:spacing w:after="200"/>
        <w:rPr>
          <w:del w:id="213" w:author="Willian" w:date="2016-11-05T11:17:00Z"/>
          <w:rFonts w:ascii="Menlo" w:hAnsi="Menlo" w:cs="Menlo"/>
          <w:noProof/>
          <w:sz w:val="21"/>
          <w:szCs w:val="21"/>
          <w:lang w:val="en-US"/>
        </w:rPr>
        <w:pPrChange w:id="214" w:author="Willian" w:date="2016-11-05T11:18:00Z">
          <w:pPr>
            <w:shd w:val="clear" w:color="auto" w:fill="FFFFFF"/>
            <w:spacing w:after="0"/>
            <w:ind w:left="567"/>
            <w:textAlignment w:val="baseline"/>
          </w:pPr>
        </w:pPrChange>
      </w:pPr>
      <w:del w:id="21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94</w:delText>
        </w:r>
      </w:del>
    </w:p>
    <w:p w14:paraId="7B5861EE" w14:textId="77777777" w:rsidR="008B4017" w:rsidRPr="00A66496" w:rsidDel="001537AD" w:rsidRDefault="008B4017">
      <w:pPr>
        <w:spacing w:after="200"/>
        <w:rPr>
          <w:del w:id="216" w:author="Willian" w:date="2016-11-05T11:17:00Z"/>
          <w:rFonts w:ascii="Menlo" w:hAnsi="Menlo" w:cs="Menlo"/>
          <w:noProof/>
          <w:sz w:val="21"/>
          <w:szCs w:val="21"/>
          <w:lang w:val="en-US"/>
        </w:rPr>
        <w:pPrChange w:id="217" w:author="Willian" w:date="2016-11-05T11:18:00Z">
          <w:pPr>
            <w:shd w:val="clear" w:color="auto" w:fill="FFFFFF"/>
            <w:spacing w:after="0"/>
            <w:ind w:left="567"/>
            <w:textAlignment w:val="baseline"/>
          </w:pPr>
        </w:pPrChange>
      </w:pPr>
      <w:del w:id="21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String</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w:delText>
        </w:r>
      </w:del>
    </w:p>
    <w:p w14:paraId="08B1E2F2" w14:textId="77777777" w:rsidR="008B4017" w:rsidRPr="00A66496" w:rsidDel="001537AD" w:rsidRDefault="008B4017">
      <w:pPr>
        <w:spacing w:after="200"/>
        <w:rPr>
          <w:del w:id="219" w:author="Willian" w:date="2016-11-05T11:17:00Z"/>
          <w:rFonts w:ascii="Menlo" w:hAnsi="Menlo" w:cs="Menlo"/>
          <w:sz w:val="21"/>
          <w:szCs w:val="21"/>
          <w:lang w:val="en-US"/>
        </w:rPr>
        <w:pPrChange w:id="220" w:author="Willian" w:date="2016-11-05T11:18:00Z">
          <w:pPr>
            <w:shd w:val="clear" w:color="auto" w:fill="FFFFFF"/>
            <w:spacing w:after="0"/>
            <w:ind w:left="567"/>
            <w:textAlignment w:val="baseline"/>
          </w:pPr>
        </w:pPrChange>
      </w:pPr>
    </w:p>
    <w:p w14:paraId="2B5C1E94" w14:textId="77777777" w:rsidR="008B4017" w:rsidRPr="008313E9" w:rsidDel="001537AD" w:rsidRDefault="008B4017">
      <w:pPr>
        <w:rPr>
          <w:del w:id="221" w:author="Willian" w:date="2016-11-05T11:17:00Z"/>
          <w:rFonts w:ascii="Times New Roman" w:hAnsi="Times New Roman"/>
          <w:sz w:val="24"/>
        </w:rPr>
        <w:pPrChange w:id="222" w:author="Willian" w:date="2016-11-05T11:18:00Z">
          <w:pPr>
            <w:ind w:left="540"/>
          </w:pPr>
        </w:pPrChange>
      </w:pPr>
      <w:del w:id="223" w:author="Willian" w:date="2016-11-05T11:17:00Z">
        <w:r w:rsidRPr="008313E9" w:rsidDel="001537AD">
          <w:rPr>
            <w:rFonts w:ascii="Calibri" w:hAnsi="Calibri"/>
            <w:b/>
          </w:rPr>
          <w:delText>DICA</w:delText>
        </w:r>
        <w:r w:rsidRPr="008313E9" w:rsidDel="001537AD">
          <w:rPr>
            <w:rFonts w:ascii="Calibri" w:hAnsi="Calibri"/>
          </w:rPr>
          <w:delText xml:space="preserve">: Tente remover a conversão para </w:delText>
        </w:r>
        <w:r w:rsidRPr="008313E9" w:rsidDel="001537AD">
          <w:rPr>
            <w:rFonts w:ascii="Calibri" w:hAnsi="Calibri"/>
            <w:b/>
            <w:bCs/>
          </w:rPr>
          <w:delText>String</w:delText>
        </w:r>
        <w:r w:rsidRPr="008313E9" w:rsidDel="001537AD">
          <w:rPr>
            <w:rFonts w:ascii="Calibri" w:hAnsi="Calibri"/>
          </w:rPr>
          <w:delText xml:space="preserve"> da última linha. Que erro acontece?</w:delText>
        </w:r>
      </w:del>
    </w:p>
    <w:p w14:paraId="080DE43E" w14:textId="77777777" w:rsidR="008B4017" w:rsidRPr="008313E9" w:rsidDel="001537AD" w:rsidRDefault="008B4017" w:rsidP="008B4017">
      <w:pPr>
        <w:rPr>
          <w:del w:id="224" w:author="Willian" w:date="2016-11-05T11:17:00Z"/>
        </w:rPr>
      </w:pPr>
      <w:del w:id="225" w:author="Willian" w:date="2016-11-05T11:17:00Z">
        <w:r w:rsidRPr="008313E9" w:rsidDel="001537AD">
          <w:rPr>
            <w:color w:val="414141"/>
            <w:shd w:val="clear" w:color="auto" w:fill="FFFFFF"/>
          </w:rPr>
          <w:delText>Há uma maneira ainda mais simples para incluir valores em strings: Escrever o valor entre parênteses, e escrever uma barra invertida (</w:delText>
        </w:r>
        <w:r w:rsidRPr="008313E9" w:rsidDel="001537AD">
          <w:rPr>
            <w:rFonts w:cs="Menlo"/>
            <w:color w:val="414141"/>
            <w:shd w:val="clear" w:color="auto" w:fill="FFFFFF"/>
          </w:rPr>
          <w:delText xml:space="preserve"> </w:delText>
        </w:r>
        <w:r w:rsidRPr="008313E9" w:rsidDel="001537AD">
          <w:rPr>
            <w:rFonts w:cs="Menlo"/>
            <w:color w:val="808080"/>
            <w:shd w:val="clear" w:color="auto" w:fill="FFFFFF"/>
          </w:rPr>
          <w:delText>\</w:delText>
        </w:r>
        <w:r w:rsidRPr="008313E9" w:rsidDel="001537AD">
          <w:rPr>
            <w:color w:val="414141"/>
            <w:shd w:val="clear" w:color="auto" w:fill="FFFFFF"/>
          </w:rPr>
          <w:delText xml:space="preserve">) antes dos parênteses. Isto é conhecido como </w:delText>
        </w:r>
        <w:r w:rsidRPr="008313E9" w:rsidDel="001537AD">
          <w:rPr>
            <w:i/>
            <w:iCs/>
            <w:color w:val="414141"/>
            <w:shd w:val="clear" w:color="auto" w:fill="FFFFFF"/>
          </w:rPr>
          <w:delText>interpolação de string</w:delText>
        </w:r>
        <w:r w:rsidRPr="008313E9" w:rsidDel="001537AD">
          <w:rPr>
            <w:color w:val="414141"/>
            <w:shd w:val="clear" w:color="auto" w:fill="FFFFFF"/>
          </w:rPr>
          <w:delText>.</w:delText>
        </w:r>
      </w:del>
    </w:p>
    <w:p w14:paraId="17F9D526" w14:textId="77777777" w:rsidR="008B4017" w:rsidRPr="008313E9" w:rsidDel="001537AD" w:rsidRDefault="008B4017">
      <w:pPr>
        <w:spacing w:after="200"/>
        <w:rPr>
          <w:del w:id="226" w:author="Willian" w:date="2016-11-05T11:17:00Z"/>
          <w:rFonts w:ascii="Menlo" w:hAnsi="Menlo" w:cs="Menlo"/>
          <w:noProof/>
          <w:color w:val="414141"/>
          <w:sz w:val="21"/>
          <w:szCs w:val="21"/>
        </w:rPr>
        <w:pPrChange w:id="227" w:author="Willian" w:date="2016-11-05T11:18:00Z">
          <w:pPr>
            <w:shd w:val="clear" w:color="auto" w:fill="FFFFFF"/>
            <w:spacing w:after="0"/>
            <w:ind w:left="567"/>
            <w:textAlignment w:val="baseline"/>
          </w:pPr>
        </w:pPrChange>
      </w:pPr>
      <w:del w:id="228"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apples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3</w:delText>
        </w:r>
      </w:del>
    </w:p>
    <w:p w14:paraId="6672D63D" w14:textId="77777777" w:rsidR="008B4017" w:rsidRPr="008313E9" w:rsidDel="001537AD" w:rsidRDefault="008B4017">
      <w:pPr>
        <w:spacing w:after="200"/>
        <w:rPr>
          <w:del w:id="229" w:author="Willian" w:date="2016-11-05T11:17:00Z"/>
          <w:rFonts w:ascii="Menlo" w:hAnsi="Menlo" w:cs="Menlo"/>
          <w:noProof/>
          <w:color w:val="414141"/>
          <w:sz w:val="21"/>
          <w:szCs w:val="21"/>
        </w:rPr>
        <w:pPrChange w:id="230" w:author="Willian" w:date="2016-11-05T11:18:00Z">
          <w:pPr>
            <w:shd w:val="clear" w:color="auto" w:fill="FFFFFF"/>
            <w:spacing w:after="0"/>
            <w:ind w:left="567"/>
            <w:textAlignment w:val="baseline"/>
          </w:pPr>
        </w:pPrChange>
      </w:pPr>
      <w:del w:id="231"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oranges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5</w:delText>
        </w:r>
      </w:del>
    </w:p>
    <w:p w14:paraId="5E91CE48" w14:textId="77777777" w:rsidR="008B4017" w:rsidRPr="00A66496" w:rsidDel="001537AD" w:rsidRDefault="008B4017">
      <w:pPr>
        <w:spacing w:after="200"/>
        <w:rPr>
          <w:del w:id="232" w:author="Willian" w:date="2016-11-05T11:17:00Z"/>
          <w:rFonts w:ascii="Menlo" w:hAnsi="Menlo" w:cs="Menlo"/>
          <w:noProof/>
          <w:color w:val="414141"/>
          <w:sz w:val="21"/>
          <w:szCs w:val="21"/>
          <w:lang w:val="en-US"/>
        </w:rPr>
        <w:pPrChange w:id="233" w:author="Willian" w:date="2016-11-05T11:18:00Z">
          <w:pPr>
            <w:shd w:val="clear" w:color="auto" w:fill="FFFFFF"/>
            <w:spacing w:after="0"/>
            <w:ind w:left="567"/>
            <w:textAlignment w:val="baseline"/>
          </w:pPr>
        </w:pPrChange>
      </w:pPr>
      <w:del w:id="234"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appleSummary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apples."</w:delText>
        </w:r>
      </w:del>
    </w:p>
    <w:p w14:paraId="1AA37E1E" w14:textId="77777777" w:rsidR="008B4017" w:rsidRPr="00A66496" w:rsidDel="001537AD" w:rsidRDefault="008B4017">
      <w:pPr>
        <w:spacing w:after="200"/>
        <w:rPr>
          <w:del w:id="235" w:author="Willian" w:date="2016-11-05T11:17:00Z"/>
          <w:rFonts w:ascii="Menlo" w:hAnsi="Menlo" w:cs="Menlo"/>
          <w:noProof/>
          <w:color w:val="C41A16"/>
          <w:sz w:val="18"/>
          <w:szCs w:val="18"/>
          <w:shd w:val="clear" w:color="auto" w:fill="FFFFFF"/>
          <w:lang w:val="en-US"/>
        </w:rPr>
        <w:pPrChange w:id="236" w:author="Willian" w:date="2016-11-05T11:18:00Z">
          <w:pPr>
            <w:shd w:val="clear" w:color="auto" w:fill="FFFFFF"/>
            <w:spacing w:after="0"/>
            <w:ind w:left="567"/>
            <w:textAlignment w:val="baseline"/>
          </w:pPr>
        </w:pPrChange>
      </w:pPr>
      <w:del w:id="237"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fruitSummary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oranges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pieces of fruit."</w:delText>
        </w:r>
      </w:del>
    </w:p>
    <w:p w14:paraId="0D2A1633" w14:textId="77777777" w:rsidR="008B4017" w:rsidRPr="00A66496" w:rsidDel="001537AD" w:rsidRDefault="008B4017">
      <w:pPr>
        <w:spacing w:after="200"/>
        <w:rPr>
          <w:del w:id="238" w:author="Willian" w:date="2016-11-05T11:17:00Z"/>
          <w:rFonts w:ascii="Menlo" w:hAnsi="Menlo" w:cs="Menlo"/>
          <w:noProof/>
          <w:color w:val="414141"/>
          <w:sz w:val="21"/>
          <w:szCs w:val="21"/>
          <w:lang w:val="en-US"/>
        </w:rPr>
        <w:pPrChange w:id="239" w:author="Willian" w:date="2016-11-05T11:18:00Z">
          <w:pPr>
            <w:shd w:val="clear" w:color="auto" w:fill="FFFFFF"/>
            <w:spacing w:after="0"/>
            <w:ind w:left="567"/>
            <w:textAlignment w:val="baseline"/>
          </w:pPr>
        </w:pPrChange>
      </w:pPr>
    </w:p>
    <w:p w14:paraId="22A25914" w14:textId="77777777" w:rsidR="008B4017" w:rsidRPr="00432D6D" w:rsidDel="001537AD" w:rsidRDefault="008B4017">
      <w:pPr>
        <w:rPr>
          <w:del w:id="240" w:author="Willian" w:date="2016-11-05T11:17:00Z"/>
          <w:noProof/>
        </w:rPr>
        <w:pPrChange w:id="241" w:author="Willian" w:date="2016-11-05T11:18:00Z">
          <w:pPr>
            <w:pStyle w:val="Ttulo3"/>
          </w:pPr>
        </w:pPrChange>
      </w:pPr>
      <w:del w:id="242" w:author="Willian" w:date="2016-11-05T11:17:00Z">
        <w:r w:rsidDel="001537AD">
          <w:rPr>
            <w:noProof/>
          </w:rPr>
          <w:delText>Opcionais</w:delText>
        </w:r>
      </w:del>
    </w:p>
    <w:p w14:paraId="494010BC" w14:textId="77777777" w:rsidR="008B4017" w:rsidRPr="008313E9" w:rsidDel="001537AD" w:rsidRDefault="008B4017" w:rsidP="008B4017">
      <w:pPr>
        <w:rPr>
          <w:del w:id="243" w:author="Willian" w:date="2016-11-05T11:17:00Z"/>
        </w:rPr>
      </w:pPr>
      <w:del w:id="244" w:author="Willian" w:date="2016-11-05T11:17:00Z">
        <w:r w:rsidRPr="008313E9" w:rsidDel="001537AD">
          <w:rPr>
            <w:color w:val="414141"/>
            <w:shd w:val="clear" w:color="auto" w:fill="FFFFFF"/>
          </w:rPr>
          <w:delText xml:space="preserve">Use </w:delText>
        </w:r>
        <w:r w:rsidRPr="008313E9" w:rsidDel="001537AD">
          <w:rPr>
            <w:b/>
            <w:bCs/>
            <w:color w:val="414141"/>
            <w:shd w:val="clear" w:color="auto" w:fill="FFFFFF"/>
          </w:rPr>
          <w:delText>optionals</w:delText>
        </w:r>
        <w:r w:rsidRPr="008313E9" w:rsidDel="001537AD">
          <w:rPr>
            <w:color w:val="414141"/>
            <w:shd w:val="clear" w:color="auto" w:fill="FFFFFF"/>
          </w:rPr>
          <w:delText xml:space="preserve"> para trabalhar com valores que podem estar ausentes. Um valor opcional pode conter um valor ou pode conter </w:delText>
        </w:r>
        <w:r w:rsidRPr="008313E9" w:rsidDel="001537AD">
          <w:rPr>
            <w:b/>
            <w:bCs/>
            <w:color w:val="414141"/>
            <w:shd w:val="clear" w:color="auto" w:fill="FFFFFF"/>
          </w:rPr>
          <w:delText xml:space="preserve">nil </w:delText>
        </w:r>
        <w:r w:rsidRPr="008313E9" w:rsidDel="001537AD">
          <w:rPr>
            <w:color w:val="414141"/>
            <w:shd w:val="clear" w:color="auto" w:fill="FFFFFF"/>
          </w:rPr>
          <w:delText xml:space="preserve">(nenhum valor) para indicar que o valor está ausente. Coloque um ponto de interrogação ( </w:delText>
        </w:r>
        <w:r w:rsidRPr="008313E9" w:rsidDel="001537AD">
          <w:rPr>
            <w:b/>
            <w:bCs/>
            <w:color w:val="414141"/>
            <w:shd w:val="clear" w:color="auto" w:fill="FFFFFF"/>
          </w:rPr>
          <w:delText>?</w:delText>
        </w:r>
        <w:r w:rsidRPr="008313E9" w:rsidDel="001537AD">
          <w:rPr>
            <w:color w:val="414141"/>
            <w:shd w:val="clear" w:color="auto" w:fill="FFFFFF"/>
          </w:rPr>
          <w:delText>) após o tipo de um valor para marcá-lo como opcional.</w:delText>
        </w:r>
      </w:del>
    </w:p>
    <w:p w14:paraId="39CEC62D" w14:textId="77777777" w:rsidR="008B4017" w:rsidRPr="008313E9" w:rsidDel="001537AD" w:rsidRDefault="008B4017">
      <w:pPr>
        <w:spacing w:after="200"/>
        <w:rPr>
          <w:del w:id="245" w:author="Willian" w:date="2016-11-05T11:17:00Z"/>
          <w:rFonts w:ascii="Menlo" w:hAnsi="Menlo" w:cs="Menlo"/>
          <w:noProof/>
          <w:color w:val="FFFFFF"/>
          <w:sz w:val="21"/>
          <w:szCs w:val="21"/>
        </w:rPr>
        <w:pPrChange w:id="246" w:author="Willian" w:date="2016-11-05T11:18:00Z">
          <w:pPr>
            <w:numPr>
              <w:numId w:val="4"/>
            </w:numPr>
            <w:shd w:val="clear" w:color="auto" w:fill="FFFFFF"/>
            <w:tabs>
              <w:tab w:val="num" w:pos="720"/>
            </w:tabs>
            <w:spacing w:after="0"/>
            <w:ind w:left="720" w:hanging="360"/>
            <w:textAlignment w:val="baseline"/>
          </w:pPr>
        </w:pPrChange>
      </w:pPr>
      <w:del w:id="247"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9"/>
            <w:szCs w:val="19"/>
            <w:shd w:val="clear" w:color="auto" w:fill="FFFFFF"/>
          </w:rPr>
          <w:delText xml:space="preserve">? = </w:delText>
        </w:r>
        <w:r w:rsidRPr="008313E9" w:rsidDel="001537AD">
          <w:rPr>
            <w:rFonts w:ascii="Menlo" w:hAnsi="Menlo" w:cs="Menlo"/>
            <w:noProof/>
            <w:color w:val="1C00CF"/>
            <w:sz w:val="18"/>
            <w:szCs w:val="18"/>
            <w:shd w:val="clear" w:color="auto" w:fill="FFFFFF"/>
          </w:rPr>
          <w:delText>9</w:delText>
        </w:r>
      </w:del>
    </w:p>
    <w:p w14:paraId="4C9589EF" w14:textId="77777777" w:rsidR="008B4017" w:rsidRPr="008313E9" w:rsidDel="001537AD" w:rsidRDefault="008B4017" w:rsidP="008B4017">
      <w:pPr>
        <w:rPr>
          <w:del w:id="248" w:author="Willian" w:date="2016-11-05T11:17:00Z"/>
          <w:rFonts w:ascii="Times New Roman" w:eastAsia="Times New Roman" w:hAnsi="Times New Roman"/>
          <w:sz w:val="24"/>
        </w:rPr>
      </w:pPr>
    </w:p>
    <w:p w14:paraId="1FD96AA5" w14:textId="77777777" w:rsidR="008B4017" w:rsidRPr="008313E9" w:rsidDel="001537AD" w:rsidRDefault="008B4017" w:rsidP="008B4017">
      <w:pPr>
        <w:rPr>
          <w:del w:id="249" w:author="Willian" w:date="2016-11-05T11:17:00Z"/>
          <w:rFonts w:ascii="Times New Roman" w:hAnsi="Times New Roman"/>
          <w:sz w:val="24"/>
        </w:rPr>
      </w:pPr>
      <w:del w:id="250" w:author="Willian" w:date="2016-11-05T11:17:00Z">
        <w:r w:rsidRPr="008313E9" w:rsidDel="001537AD">
          <w:rPr>
            <w:rFonts w:ascii="Calibri" w:hAnsi="Calibri"/>
          </w:rPr>
          <w:delText xml:space="preserve">Para obter o valor subjacente de um opcional, </w:delText>
        </w:r>
        <w:commentRangeStart w:id="251"/>
        <w:r w:rsidRPr="008313E9" w:rsidDel="001537AD">
          <w:rPr>
            <w:rFonts w:ascii="Calibri" w:hAnsi="Calibri"/>
          </w:rPr>
          <w:delText xml:space="preserve">“desembrulhe-o”. </w:delText>
        </w:r>
        <w:commentRangeEnd w:id="251"/>
        <w:r w:rsidDel="001537AD">
          <w:rPr>
            <w:rStyle w:val="Refdecomentrio"/>
          </w:rPr>
          <w:commentReference w:id="251"/>
        </w:r>
        <w:r w:rsidRPr="008313E9" w:rsidDel="001537AD">
          <w:rPr>
            <w:rFonts w:ascii="Calibri" w:hAnsi="Calibri"/>
          </w:rPr>
          <w:delText xml:space="preserve">Você vai aprender a </w:delText>
        </w:r>
        <w:commentRangeStart w:id="252"/>
        <w:commentRangeStart w:id="253"/>
        <w:r w:rsidRPr="008313E9" w:rsidDel="001537AD">
          <w:rPr>
            <w:rFonts w:ascii="Calibri" w:hAnsi="Calibri"/>
          </w:rPr>
          <w:delText>desembrulhar</w:delText>
        </w:r>
        <w:commentRangeEnd w:id="252"/>
        <w:r w:rsidDel="001537AD">
          <w:rPr>
            <w:rStyle w:val="Refdecomentrio"/>
          </w:rPr>
          <w:commentReference w:id="252"/>
        </w:r>
        <w:commentRangeEnd w:id="253"/>
        <w:r w:rsidDel="001537AD">
          <w:rPr>
            <w:rStyle w:val="Refdecomentrio"/>
          </w:rPr>
          <w:commentReference w:id="253"/>
        </w:r>
        <w:r w:rsidRPr="008313E9" w:rsidDel="001537AD">
          <w:rPr>
            <w:rFonts w:ascii="Calibri" w:hAnsi="Calibri"/>
          </w:rPr>
          <w:delText xml:space="preserve"> uma variável mais tarde, mas a maneira mais simples para fazer isto é usando o operador </w:delText>
        </w:r>
        <w:r w:rsidRPr="008313E9" w:rsidDel="001537AD">
          <w:rPr>
            <w:rFonts w:ascii="Calibri" w:hAnsi="Calibri"/>
            <w:b/>
            <w:bCs/>
          </w:rPr>
          <w:delText xml:space="preserve">unwrap ( !). </w:delText>
        </w:r>
        <w:r w:rsidRPr="008313E9" w:rsidDel="001537AD">
          <w:rPr>
            <w:rFonts w:ascii="Calibri" w:hAnsi="Calibri"/>
          </w:rPr>
          <w:delText xml:space="preserve">Só utilize o operador </w:delText>
        </w:r>
        <w:r w:rsidRPr="008313E9" w:rsidDel="001537AD">
          <w:rPr>
            <w:rFonts w:ascii="Calibri" w:hAnsi="Calibri"/>
            <w:b/>
            <w:bCs/>
          </w:rPr>
          <w:delText>unwrap</w:delText>
        </w:r>
        <w:r w:rsidRPr="008313E9" w:rsidDel="001537AD">
          <w:rPr>
            <w:rFonts w:ascii="Calibri" w:hAnsi="Calibri"/>
          </w:rPr>
          <w:delText xml:space="preserve"> se tiver certeza que o valor subjacente não é </w:delText>
        </w:r>
        <w:r w:rsidDel="001537AD">
          <w:rPr>
            <w:rFonts w:ascii="Menlo" w:hAnsi="Menlo" w:cs="Menlo"/>
            <w:color w:val="AA3391"/>
            <w:sz w:val="18"/>
            <w:szCs w:val="18"/>
            <w:shd w:val="clear" w:color="auto" w:fill="FFFFFF"/>
          </w:rPr>
          <w:delText>nil</w:delText>
        </w:r>
        <w:r w:rsidRPr="008313E9" w:rsidDel="001537AD">
          <w:rPr>
            <w:rFonts w:ascii="Calibri" w:hAnsi="Calibri"/>
            <w:b/>
            <w:bCs/>
          </w:rPr>
          <w:delText>.</w:delText>
        </w:r>
      </w:del>
    </w:p>
    <w:p w14:paraId="72DD0717" w14:textId="77777777" w:rsidR="008B4017" w:rsidRPr="00BA2A4A" w:rsidDel="001537AD" w:rsidRDefault="008B4017">
      <w:pPr>
        <w:spacing w:after="200"/>
        <w:rPr>
          <w:del w:id="254" w:author="Willian" w:date="2016-11-05T11:17:00Z"/>
          <w:noProof/>
        </w:rPr>
        <w:pPrChange w:id="255" w:author="Willian" w:date="2016-11-05T11:18:00Z">
          <w:pPr>
            <w:shd w:val="clear" w:color="auto" w:fill="FFFFFF"/>
            <w:spacing w:after="0"/>
            <w:ind w:left="567"/>
            <w:textAlignment w:val="baseline"/>
          </w:pPr>
        </w:pPrChange>
      </w:pPr>
      <w:del w:id="256"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actualInt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8"/>
            <w:szCs w:val="18"/>
            <w:shd w:val="clear" w:color="auto" w:fill="FFFFFF"/>
          </w:rPr>
          <w:delText>!</w:delText>
        </w:r>
      </w:del>
    </w:p>
    <w:p w14:paraId="246604AE" w14:textId="77777777" w:rsidR="008B4017" w:rsidRPr="008313E9" w:rsidDel="001537AD" w:rsidRDefault="008B4017">
      <w:pPr>
        <w:spacing w:after="200"/>
        <w:rPr>
          <w:del w:id="257" w:author="Willian" w:date="2016-11-05T11:17:00Z"/>
          <w:rFonts w:ascii="Arial" w:hAnsi="Arial"/>
          <w:color w:val="FFFFFF"/>
          <w:sz w:val="21"/>
          <w:szCs w:val="21"/>
        </w:rPr>
        <w:pPrChange w:id="258" w:author="Willian" w:date="2016-11-05T11:18:00Z">
          <w:pPr>
            <w:numPr>
              <w:numId w:val="5"/>
            </w:numPr>
            <w:shd w:val="clear" w:color="auto" w:fill="FFFFFF"/>
            <w:tabs>
              <w:tab w:val="num" w:pos="720"/>
            </w:tabs>
            <w:spacing w:after="0"/>
            <w:ind w:left="720" w:hanging="360"/>
            <w:textAlignment w:val="baseline"/>
          </w:pPr>
        </w:pPrChange>
      </w:pPr>
    </w:p>
    <w:p w14:paraId="78CE3C7B" w14:textId="77777777" w:rsidR="008B4017" w:rsidRPr="008313E9" w:rsidDel="001537AD" w:rsidRDefault="008B4017" w:rsidP="008B4017">
      <w:pPr>
        <w:rPr>
          <w:del w:id="259" w:author="Willian" w:date="2016-11-05T11:17:00Z"/>
          <w:rFonts w:ascii="Times New Roman" w:hAnsi="Times New Roman"/>
          <w:sz w:val="24"/>
        </w:rPr>
      </w:pPr>
      <w:del w:id="260" w:author="Willian" w:date="2016-11-05T11:17:00Z">
        <w:r w:rsidRPr="008313E9" w:rsidDel="001537AD">
          <w:rPr>
            <w:rFonts w:ascii="Calibri" w:hAnsi="Calibri"/>
          </w:rPr>
          <w:delText xml:space="preserve">Opcionais estão presentes em Swift, e são muito úteis para muitas situações em que um valor pode ou não estar presente. Eles são especialmente </w:delText>
        </w:r>
      </w:del>
      <w:del w:id="261" w:author="Willian" w:date="2016-11-04T22:05:00Z">
        <w:r w:rsidRPr="008313E9" w:rsidDel="00CC0C79">
          <w:rPr>
            <w:rFonts w:ascii="Calibri" w:hAnsi="Calibri"/>
          </w:rPr>
          <w:delText>úti</w:delText>
        </w:r>
      </w:del>
      <w:ins w:id="262" w:author="Vicente da Silva, Mayara" w:date="2016-11-01T16:56:00Z">
        <w:del w:id="263" w:author="Willian" w:date="2016-11-04T22:05:00Z">
          <w:r w:rsidDel="00CC0C79">
            <w:rPr>
              <w:rFonts w:ascii="Calibri" w:hAnsi="Calibri"/>
            </w:rPr>
            <w:delText>eis</w:delText>
          </w:r>
        </w:del>
      </w:ins>
      <w:del w:id="264" w:author="Willian" w:date="2016-11-05T11:17:00Z">
        <w:r w:rsidRPr="008313E9" w:rsidDel="001537AD">
          <w:rPr>
            <w:rFonts w:ascii="Calibri" w:hAnsi="Calibri"/>
          </w:rPr>
          <w:delText>l para tentativas de conversões.</w:delText>
        </w:r>
      </w:del>
    </w:p>
    <w:p w14:paraId="1AF34082" w14:textId="77777777" w:rsidR="008B4017" w:rsidRPr="008313E9" w:rsidDel="001537AD" w:rsidRDefault="008B4017">
      <w:pPr>
        <w:spacing w:after="200"/>
        <w:rPr>
          <w:del w:id="265" w:author="Willian" w:date="2016-11-05T11:17:00Z"/>
          <w:rFonts w:ascii="Menlo" w:hAnsi="Menlo" w:cs="Menlo"/>
          <w:noProof/>
          <w:sz w:val="21"/>
          <w:szCs w:val="21"/>
        </w:rPr>
        <w:pPrChange w:id="266" w:author="Willian" w:date="2016-11-05T11:18:00Z">
          <w:pPr>
            <w:shd w:val="clear" w:color="auto" w:fill="FFFFFF"/>
            <w:spacing w:after="0"/>
            <w:ind w:left="567"/>
            <w:textAlignment w:val="baseline"/>
          </w:pPr>
        </w:pPrChange>
      </w:pPr>
      <w:del w:id="267" w:author="Willian" w:date="2016-11-05T11:17:00Z">
        <w:r w:rsidRPr="008313E9" w:rsidDel="001537AD">
          <w:rPr>
            <w:rFonts w:ascii="Menlo" w:hAnsi="Menlo" w:cs="Menlo"/>
            <w:noProof/>
            <w:color w:val="AA3391"/>
            <w:sz w:val="18"/>
            <w:szCs w:val="18"/>
            <w:shd w:val="clear" w:color="auto" w:fill="FFFFFF"/>
          </w:rPr>
          <w:delText>var</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myString</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C41A16"/>
            <w:sz w:val="18"/>
            <w:szCs w:val="18"/>
            <w:shd w:val="clear" w:color="auto" w:fill="FFFFFF"/>
          </w:rPr>
          <w:delText>"7"</w:delText>
        </w:r>
      </w:del>
    </w:p>
    <w:p w14:paraId="00FE7E97" w14:textId="77777777" w:rsidR="008B4017" w:rsidRPr="00A66496" w:rsidDel="001537AD" w:rsidRDefault="008B4017">
      <w:pPr>
        <w:spacing w:after="200"/>
        <w:rPr>
          <w:del w:id="268" w:author="Willian" w:date="2016-11-05T11:17:00Z"/>
          <w:rFonts w:ascii="Menlo" w:hAnsi="Menlo" w:cs="Menlo"/>
          <w:noProof/>
          <w:sz w:val="21"/>
          <w:szCs w:val="21"/>
          <w:lang w:val="en-US"/>
        </w:rPr>
        <w:pPrChange w:id="269" w:author="Willian" w:date="2016-11-05T11:18:00Z">
          <w:pPr>
            <w:shd w:val="clear" w:color="auto" w:fill="FFFFFF"/>
            <w:spacing w:after="0"/>
            <w:ind w:left="567"/>
            <w:textAlignment w:val="baseline"/>
          </w:pPr>
        </w:pPrChange>
      </w:pPr>
      <w:del w:id="270"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myString</w:delText>
        </w:r>
        <w:r w:rsidRPr="00A66496" w:rsidDel="001537AD">
          <w:rPr>
            <w:rFonts w:ascii="Menlo" w:hAnsi="Menlo" w:cs="Menlo"/>
            <w:noProof/>
            <w:sz w:val="18"/>
            <w:szCs w:val="18"/>
            <w:shd w:val="clear" w:color="auto" w:fill="FFFFFF"/>
            <w:lang w:val="en-US"/>
          </w:rPr>
          <w:delText>)</w:delText>
        </w:r>
      </w:del>
    </w:p>
    <w:p w14:paraId="3E4B25A5" w14:textId="77777777" w:rsidR="008B4017" w:rsidRPr="00A66496" w:rsidDel="001537AD" w:rsidRDefault="008B4017">
      <w:pPr>
        <w:spacing w:after="200"/>
        <w:rPr>
          <w:del w:id="271" w:author="Willian" w:date="2016-11-05T11:17:00Z"/>
          <w:rFonts w:ascii="Menlo" w:hAnsi="Menlo" w:cs="Menlo"/>
          <w:noProof/>
          <w:sz w:val="21"/>
          <w:szCs w:val="21"/>
          <w:lang w:val="en-US"/>
        </w:rPr>
        <w:pPrChange w:id="272" w:author="Willian" w:date="2016-11-05T11:18:00Z">
          <w:pPr>
            <w:shd w:val="clear" w:color="auto" w:fill="FFFFFF"/>
            <w:spacing w:after="0"/>
            <w:ind w:left="567"/>
            <w:textAlignment w:val="baseline"/>
          </w:pPr>
        </w:pPrChange>
      </w:pPr>
      <w:del w:id="27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w:delText>
        </w:r>
      </w:del>
    </w:p>
    <w:p w14:paraId="63F00D06" w14:textId="77777777" w:rsidR="008B4017" w:rsidRPr="00A66496" w:rsidDel="001537AD" w:rsidRDefault="008B4017" w:rsidP="008B4017">
      <w:pPr>
        <w:rPr>
          <w:del w:id="274" w:author="Willian" w:date="2016-11-05T11:17:00Z"/>
          <w:rFonts w:ascii="Times New Roman" w:eastAsia="Times New Roman" w:hAnsi="Times New Roman"/>
          <w:sz w:val="24"/>
          <w:lang w:val="en-US"/>
        </w:rPr>
      </w:pPr>
    </w:p>
    <w:p w14:paraId="0B307B92" w14:textId="77777777" w:rsidR="008B4017" w:rsidRPr="008313E9" w:rsidDel="001537AD" w:rsidRDefault="008B4017">
      <w:pPr>
        <w:rPr>
          <w:del w:id="275" w:author="Willian" w:date="2016-11-05T11:17:00Z"/>
        </w:rPr>
        <w:pPrChange w:id="276" w:author="Willian" w:date="2016-11-05T11:18:00Z">
          <w:pPr>
            <w:pStyle w:val="Ttulo3"/>
          </w:pPr>
        </w:pPrChange>
      </w:pPr>
      <w:del w:id="277" w:author="Willian" w:date="2016-11-05T11:17:00Z">
        <w:r w:rsidDel="001537AD">
          <w:delText>Arrays</w:delText>
        </w:r>
      </w:del>
    </w:p>
    <w:p w14:paraId="5E014217" w14:textId="77777777" w:rsidR="008B4017" w:rsidRPr="008313E9" w:rsidDel="001537AD" w:rsidRDefault="008B4017" w:rsidP="008B4017">
      <w:pPr>
        <w:rPr>
          <w:del w:id="278" w:author="Willian" w:date="2016-11-05T11:17:00Z"/>
          <w:rFonts w:ascii="Times New Roman" w:hAnsi="Times New Roman"/>
          <w:sz w:val="24"/>
        </w:rPr>
      </w:pPr>
      <w:del w:id="279" w:author="Willian" w:date="2016-11-05T11:17:00Z">
        <w:r w:rsidRPr="008313E9" w:rsidDel="001537AD">
          <w:rPr>
            <w:rFonts w:ascii="Calibri" w:hAnsi="Calibri"/>
          </w:rPr>
          <w:delText>Uma matriz (ou mais popularmente chamado de array) é um tipo de dados que mantém o controle de uma coleção ordenada de itens. Crie arrays utilizando colchetes ( []), e acesse seus elementos escrevendo o índice entre estes colchetes. Como em Java, arrays sempre começam no índice 0.</w:delText>
        </w:r>
      </w:del>
    </w:p>
    <w:p w14:paraId="71515314" w14:textId="77777777" w:rsidR="008B4017" w:rsidRPr="008313E9" w:rsidDel="001537AD" w:rsidRDefault="008B4017">
      <w:pPr>
        <w:spacing w:before="0" w:after="200"/>
        <w:rPr>
          <w:del w:id="280" w:author="Willian" w:date="2016-11-05T11:17:00Z"/>
          <w:rFonts w:ascii="Menlo" w:hAnsi="Menlo" w:cs="Menlo"/>
          <w:noProof/>
          <w:sz w:val="21"/>
          <w:szCs w:val="21"/>
        </w:rPr>
        <w:pPrChange w:id="281" w:author="Willian" w:date="2016-11-05T11:18:00Z">
          <w:pPr>
            <w:spacing w:before="460" w:after="0"/>
            <w:ind w:left="567"/>
            <w:textAlignment w:val="baseline"/>
          </w:pPr>
        </w:pPrChange>
      </w:pPr>
      <w:del w:id="282" w:author="Willian" w:date="2016-11-05T11:17:00Z">
        <w:r w:rsidRPr="008313E9" w:rsidDel="001537AD">
          <w:rPr>
            <w:rFonts w:ascii="Menlo" w:hAnsi="Menlo" w:cs="Menlo"/>
            <w:noProof/>
            <w:color w:val="AA3391"/>
            <w:sz w:val="18"/>
            <w:szCs w:val="18"/>
          </w:rPr>
          <w:delText>var</w:delText>
        </w:r>
        <w:r w:rsidRPr="008313E9" w:rsidDel="001537AD">
          <w:rPr>
            <w:rFonts w:ascii="Menlo" w:hAnsi="Menlo" w:cs="Menlo"/>
            <w:noProof/>
            <w:sz w:val="18"/>
            <w:szCs w:val="18"/>
          </w:rPr>
          <w:delText xml:space="preserve"> </w:delText>
        </w:r>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"Poor"</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"Fine"</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"Good"</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"Excellent"</w:delText>
        </w:r>
        <w:r w:rsidRPr="008313E9" w:rsidDel="001537AD">
          <w:rPr>
            <w:rFonts w:ascii="Menlo" w:hAnsi="Menlo" w:cs="Menlo"/>
            <w:noProof/>
            <w:sz w:val="18"/>
            <w:szCs w:val="18"/>
          </w:rPr>
          <w:delText>]</w:delText>
        </w:r>
      </w:del>
    </w:p>
    <w:p w14:paraId="57ED2797" w14:textId="77777777" w:rsidR="008B4017" w:rsidRPr="008313E9" w:rsidDel="001537AD" w:rsidRDefault="008B4017">
      <w:pPr>
        <w:spacing w:after="200"/>
        <w:rPr>
          <w:del w:id="283" w:author="Willian" w:date="2016-11-05T11:17:00Z"/>
          <w:rFonts w:ascii="Menlo" w:hAnsi="Menlo" w:cs="Menlo"/>
          <w:noProof/>
          <w:sz w:val="21"/>
          <w:szCs w:val="21"/>
        </w:rPr>
        <w:pPrChange w:id="284" w:author="Willian" w:date="2016-11-05T11:18:00Z">
          <w:pPr>
            <w:spacing w:after="0"/>
            <w:ind w:left="567"/>
            <w:textAlignment w:val="baseline"/>
          </w:pPr>
        </w:pPrChange>
      </w:pPr>
      <w:del w:id="285" w:author="Willian" w:date="2016-11-05T11:17:00Z">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w:delText>
        </w:r>
        <w:r w:rsidRPr="008313E9" w:rsidDel="001537AD">
          <w:rPr>
            <w:rFonts w:ascii="Menlo" w:hAnsi="Menlo" w:cs="Menlo"/>
            <w:noProof/>
            <w:color w:val="1C00CF"/>
            <w:sz w:val="18"/>
            <w:szCs w:val="18"/>
          </w:rPr>
          <w:delText>1</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"OK"</w:delText>
        </w:r>
      </w:del>
    </w:p>
    <w:p w14:paraId="4014B97A" w14:textId="77777777" w:rsidR="008B4017" w:rsidRPr="008313E9" w:rsidDel="001537AD" w:rsidRDefault="008B4017">
      <w:pPr>
        <w:spacing w:after="200"/>
        <w:rPr>
          <w:del w:id="286" w:author="Willian" w:date="2016-11-05T11:17:00Z"/>
          <w:rFonts w:ascii="Menlo" w:hAnsi="Menlo" w:cs="Menlo"/>
          <w:noProof/>
          <w:sz w:val="21"/>
          <w:szCs w:val="21"/>
        </w:rPr>
        <w:pPrChange w:id="287" w:author="Willian" w:date="2016-11-05T11:18:00Z">
          <w:pPr>
            <w:spacing w:after="620"/>
            <w:ind w:left="567"/>
            <w:textAlignment w:val="baseline"/>
          </w:pPr>
        </w:pPrChange>
      </w:pPr>
      <w:del w:id="288" w:author="Willian" w:date="2016-11-05T11:17:00Z">
        <w:r w:rsidRPr="008313E9" w:rsidDel="001537AD">
          <w:rPr>
            <w:rFonts w:ascii="Menlo" w:hAnsi="Menlo" w:cs="Menlo"/>
            <w:noProof/>
            <w:color w:val="3F6E74"/>
            <w:sz w:val="18"/>
            <w:szCs w:val="18"/>
          </w:rPr>
          <w:delText>ratingList</w:delText>
        </w:r>
      </w:del>
    </w:p>
    <w:p w14:paraId="761C4D31" w14:textId="77777777" w:rsidR="008B4017" w:rsidRPr="008313E9" w:rsidDel="001537AD" w:rsidRDefault="008B4017" w:rsidP="008B4017">
      <w:pPr>
        <w:rPr>
          <w:del w:id="289" w:author="Willian" w:date="2016-11-05T11:17:00Z"/>
          <w:rFonts w:ascii="Times New Roman" w:hAnsi="Times New Roman"/>
          <w:sz w:val="24"/>
        </w:rPr>
      </w:pPr>
      <w:del w:id="290" w:author="Willian" w:date="2016-11-05T11:17:00Z">
        <w:r w:rsidRPr="008313E9" w:rsidDel="001537AD">
          <w:delText>Para criar uma matriz vazia, use a sintaxe de inicialização. Você vai aprender mais sobre inicialização daqui a pouco.</w:delText>
        </w:r>
      </w:del>
    </w:p>
    <w:p w14:paraId="36CA42C5" w14:textId="77777777" w:rsidR="008B4017" w:rsidRPr="00A66496" w:rsidDel="001537AD" w:rsidRDefault="008B4017">
      <w:pPr>
        <w:spacing w:before="0" w:after="200"/>
        <w:rPr>
          <w:del w:id="291" w:author="Willian" w:date="2016-11-05T11:17:00Z"/>
          <w:rFonts w:ascii="Menlo" w:hAnsi="Menlo" w:cs="Menlo"/>
          <w:noProof/>
          <w:sz w:val="21"/>
          <w:szCs w:val="21"/>
          <w:lang w:val="en-US"/>
        </w:rPr>
        <w:pPrChange w:id="292" w:author="Willian" w:date="2016-11-05T11:18:00Z">
          <w:pPr>
            <w:spacing w:before="460" w:after="0"/>
            <w:ind w:left="567"/>
            <w:textAlignment w:val="baseline"/>
          </w:pPr>
        </w:pPrChange>
      </w:pPr>
      <w:del w:id="293" w:author="Willian" w:date="2016-11-05T11:17:00Z">
        <w:r w:rsidRPr="00A66496" w:rsidDel="001537AD">
          <w:rPr>
            <w:rFonts w:ascii="Menlo" w:hAnsi="Menlo" w:cs="Menlo"/>
            <w:noProof/>
            <w:color w:val="008312"/>
            <w:sz w:val="18"/>
            <w:szCs w:val="18"/>
            <w:lang w:val="en-US"/>
          </w:rPr>
          <w:delText>// Cria um array vazio</w:delText>
        </w:r>
      </w:del>
    </w:p>
    <w:p w14:paraId="08703DB0" w14:textId="77777777" w:rsidR="008B4017" w:rsidRPr="00A66496" w:rsidDel="001537AD" w:rsidRDefault="008B4017">
      <w:pPr>
        <w:spacing w:after="200"/>
        <w:rPr>
          <w:del w:id="294" w:author="Willian" w:date="2016-11-05T11:17:00Z"/>
          <w:rFonts w:ascii="Menlo" w:hAnsi="Menlo" w:cs="Menlo"/>
          <w:noProof/>
          <w:sz w:val="21"/>
          <w:szCs w:val="21"/>
          <w:lang w:val="en-US"/>
        </w:rPr>
        <w:pPrChange w:id="295" w:author="Willian" w:date="2016-11-05T11:18:00Z">
          <w:pPr>
            <w:spacing w:after="620"/>
            <w:ind w:left="567"/>
            <w:textAlignment w:val="baseline"/>
          </w:pPr>
        </w:pPrChange>
      </w:pPr>
      <w:del w:id="29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emptyArray</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del>
    </w:p>
    <w:p w14:paraId="54FB2C4D" w14:textId="77777777" w:rsidR="008B4017" w:rsidRPr="008313E9" w:rsidDel="001537AD" w:rsidRDefault="008B4017">
      <w:pPr>
        <w:spacing w:after="200"/>
        <w:rPr>
          <w:del w:id="297" w:author="Willian" w:date="2016-11-05T11:17:00Z"/>
          <w:rFonts w:ascii="Times New Roman" w:hAnsi="Times New Roman"/>
          <w:sz w:val="24"/>
        </w:rPr>
        <w:pPrChange w:id="298" w:author="Willian" w:date="2016-11-05T11:18:00Z">
          <w:pPr>
            <w:spacing w:after="220"/>
          </w:pPr>
        </w:pPrChange>
      </w:pPr>
      <w:del w:id="299" w:author="Willian" w:date="2016-11-05T11:17:00Z">
        <w:r w:rsidRPr="00332FD6" w:rsidDel="001537AD">
          <w:delText xml:space="preserve">Você vai notar que o código acima tem um </w:delText>
        </w:r>
        <w:r w:rsidRPr="00332FD6" w:rsidDel="001537AD">
          <w:rPr>
            <w:b/>
          </w:rPr>
          <w:delText>comentário</w:delText>
        </w:r>
        <w:r w:rsidRPr="00332FD6" w:rsidDel="001537AD">
          <w:delText>. Como você já conhece do Java, um comentário é um pedaço de texto em um arquivo de código fonte que não seja compilado como parte do programa, mas fornece o contexto ou informações úteis sobre peças individuais de código. Um comentário de uma única linha aparece após duas barras (</w:delText>
        </w:r>
        <w:r w:rsidDel="001537AD">
          <w:delText xml:space="preserve"> </w:delText>
        </w:r>
        <w:r w:rsidRPr="008313E9" w:rsidDel="001537AD">
          <w:rPr>
            <w:rFonts w:ascii="Menlo" w:hAnsi="Menlo" w:cs="Menlo"/>
            <w:color w:val="008312"/>
            <w:sz w:val="18"/>
            <w:szCs w:val="18"/>
          </w:rPr>
          <w:delText>//</w:delText>
        </w:r>
        <w:r w:rsidRPr="00332FD6" w:rsidDel="001537AD">
          <w:delText>) e um comentário de várias linhas aparece entre um conjunto de barras e asteriscos (</w:delText>
        </w:r>
        <w:r w:rsidDel="001537AD">
          <w:delText xml:space="preserve"> </w:delText>
        </w:r>
        <w:r w:rsidRPr="008313E9" w:rsidDel="001537AD">
          <w:rPr>
            <w:rFonts w:ascii="Menlo" w:hAnsi="Menlo" w:cs="Menlo"/>
            <w:color w:val="008312"/>
            <w:sz w:val="18"/>
            <w:szCs w:val="18"/>
          </w:rPr>
          <w:delText>/</w:delText>
        </w:r>
        <w:r w:rsidDel="001537AD">
          <w:rPr>
            <w:rFonts w:ascii="Menlo" w:hAnsi="Menlo" w:cs="Menlo"/>
            <w:color w:val="008312"/>
            <w:sz w:val="18"/>
            <w:szCs w:val="18"/>
          </w:rPr>
          <w:delText>* ... */</w:delText>
        </w:r>
        <w:r w:rsidRPr="00332FD6" w:rsidDel="001537AD">
          <w:delText xml:space="preserve">). </w:delText>
        </w:r>
        <w:commentRangeStart w:id="300"/>
        <w:commentRangeStart w:id="301"/>
        <w:r w:rsidRPr="00332FD6" w:rsidDel="001537AD">
          <w:delText xml:space="preserve">Você vai ver e </w:delText>
        </w:r>
      </w:del>
      <w:del w:id="302" w:author="Willian" w:date="2016-11-04T22:16:00Z">
        <w:r w:rsidRPr="00332FD6" w:rsidDel="001B082E">
          <w:delText xml:space="preserve">gravar </w:delText>
        </w:r>
      </w:del>
      <w:commentRangeEnd w:id="300"/>
      <w:del w:id="303" w:author="Willian" w:date="2016-11-05T11:17:00Z">
        <w:r w:rsidDel="001537AD">
          <w:rPr>
            <w:rStyle w:val="Refdecomentrio"/>
          </w:rPr>
          <w:commentReference w:id="300"/>
        </w:r>
        <w:commentRangeEnd w:id="301"/>
        <w:r w:rsidDel="001537AD">
          <w:rPr>
            <w:rStyle w:val="Refdecomentrio"/>
          </w:rPr>
          <w:commentReference w:id="301"/>
        </w:r>
        <w:r w:rsidRPr="00332FD6" w:rsidDel="001537AD">
          <w:delText>os dois tipos de comentários durante todo o código-fonte nas aulas</w:delText>
        </w:r>
        <w:r w:rsidRPr="008313E9" w:rsidDel="001537AD">
          <w:rPr>
            <w:rFonts w:ascii="Arial" w:hAnsi="Arial"/>
            <w:color w:val="414141"/>
            <w:sz w:val="21"/>
            <w:szCs w:val="21"/>
          </w:rPr>
          <w:delText>.</w:delText>
        </w:r>
      </w:del>
    </w:p>
    <w:p w14:paraId="42DF7BFC" w14:textId="77777777" w:rsidR="008B4017" w:rsidDel="001537AD" w:rsidRDefault="008B4017">
      <w:pPr>
        <w:rPr>
          <w:del w:id="304" w:author="Willian" w:date="2016-11-05T11:17:00Z"/>
        </w:rPr>
        <w:pPrChange w:id="305" w:author="Willian" w:date="2016-11-05T11:18:00Z">
          <w:pPr>
            <w:pStyle w:val="Ttulo2"/>
          </w:pPr>
        </w:pPrChange>
      </w:pPr>
      <w:del w:id="306" w:author="Willian" w:date="2016-11-05T11:17:00Z">
        <w:r w:rsidRPr="00332FD6" w:rsidDel="001537AD">
          <w:delText>Controle de fluxo</w:delText>
        </w:r>
      </w:del>
    </w:p>
    <w:p w14:paraId="12A44F9C" w14:textId="77777777" w:rsidR="008B4017" w:rsidRPr="00F66189" w:rsidDel="001537AD" w:rsidRDefault="008B4017">
      <w:pPr>
        <w:spacing w:after="200"/>
        <w:rPr>
          <w:del w:id="307" w:author="Willian" w:date="2016-11-05T11:17:00Z"/>
          <w:rFonts w:ascii="Arial" w:hAnsi="Arial"/>
          <w:color w:val="414141"/>
          <w:sz w:val="21"/>
          <w:szCs w:val="21"/>
          <w:rPrChange w:id="308" w:author="Willian" w:date="2016-11-04T22:22:00Z">
            <w:rPr>
              <w:del w:id="309" w:author="Willian" w:date="2016-11-05T11:17:00Z"/>
              <w:sz w:val="21"/>
              <w:szCs w:val="21"/>
            </w:rPr>
          </w:rPrChange>
        </w:rPr>
        <w:pPrChange w:id="310" w:author="Willian" w:date="2016-11-05T11:18:00Z">
          <w:pPr>
            <w:spacing w:after="220"/>
          </w:pPr>
        </w:pPrChange>
      </w:pPr>
      <w:commentRangeStart w:id="311"/>
      <w:commentRangeStart w:id="312"/>
      <w:ins w:id="313" w:author="Vicente da Silva, Mayara" w:date="2016-11-03T14:31:00Z">
        <w:del w:id="314" w:author="Willian" w:date="2016-11-05T11:17:00Z">
          <w:r w:rsidDel="001537AD">
            <w:rPr>
              <w:color w:val="414141"/>
            </w:rPr>
            <w:delText xml:space="preserve">A linguagem </w:delText>
          </w:r>
        </w:del>
      </w:ins>
      <w:del w:id="315" w:author="Willian" w:date="2016-11-05T11:17:00Z">
        <w:r w:rsidRPr="008313E9" w:rsidDel="001537AD">
          <w:rPr>
            <w:color w:val="414141"/>
          </w:rPr>
          <w:delText>Swift tem dois tipos de demonstrações de fluxo de controle</w:delText>
        </w:r>
      </w:del>
      <w:del w:id="316" w:author="Willian" w:date="2016-11-04T22:21:00Z">
        <w:r w:rsidRPr="00F66189" w:rsidDel="00F66189">
          <w:rPr>
            <w:color w:val="414141"/>
          </w:rPr>
          <w:delText xml:space="preserve">. </w:delText>
        </w:r>
      </w:del>
      <w:del w:id="317" w:author="Willian" w:date="2016-11-05T11:17:00Z">
        <w:r w:rsidRPr="00F66189" w:rsidDel="001537AD">
          <w:rPr>
            <w:i/>
            <w:iCs/>
            <w:color w:val="414141"/>
          </w:rPr>
          <w:delText>As indicações condicionais</w:delText>
        </w:r>
      </w:del>
      <w:del w:id="318" w:author="Willian" w:date="2016-11-04T22:20:00Z">
        <w:r w:rsidRPr="00F66189" w:rsidDel="00F66189">
          <w:rPr>
            <w:color w:val="414141"/>
          </w:rPr>
          <w:delText xml:space="preserve"> </w:delText>
        </w:r>
      </w:del>
      <w:del w:id="319" w:author="Willian" w:date="2016-11-05T11:17:00Z">
        <w:r w:rsidRPr="00F66189" w:rsidDel="001537AD">
          <w:rPr>
            <w:color w:val="414141"/>
          </w:rPr>
          <w:delText>, como</w:delText>
        </w:r>
        <w:r w:rsidRPr="00F66189" w:rsidDel="001537AD">
          <w:rPr>
            <w:rFonts w:ascii="Arial" w:hAnsi="Arial"/>
            <w:color w:val="414141"/>
            <w:sz w:val="21"/>
            <w:szCs w:val="21"/>
          </w:rPr>
          <w:delText xml:space="preserve"> </w:delText>
        </w:r>
        <w:r w:rsidRPr="00F66189" w:rsidDel="001537AD">
          <w:rPr>
            <w:rFonts w:ascii="Menlo" w:hAnsi="Menlo" w:cs="Menlo"/>
            <w:color w:val="AA3391"/>
            <w:sz w:val="18"/>
            <w:szCs w:val="18"/>
          </w:rPr>
          <w:delText xml:space="preserve">if </w:delText>
        </w:r>
        <w:r w:rsidRPr="00F66189" w:rsidDel="001537AD">
          <w:rPr>
            <w:rFonts w:ascii="Arial" w:hAnsi="Arial"/>
            <w:color w:val="414141"/>
            <w:sz w:val="21"/>
            <w:szCs w:val="21"/>
          </w:rPr>
          <w:delText xml:space="preserve">e </w:delText>
        </w:r>
        <w:r w:rsidRPr="00F66189" w:rsidDel="001537AD">
          <w:rPr>
            <w:rFonts w:ascii="Menlo" w:hAnsi="Menlo" w:cs="Menlo"/>
            <w:color w:val="AA3391"/>
            <w:sz w:val="18"/>
            <w:szCs w:val="18"/>
          </w:rPr>
          <w:delText>switch</w:delText>
        </w:r>
        <w:r w:rsidRPr="00F66189" w:rsidDel="001537AD">
          <w:rPr>
            <w:rFonts w:ascii="Arial" w:hAnsi="Arial"/>
            <w:sz w:val="21"/>
            <w:szCs w:val="21"/>
          </w:rPr>
          <w:delText>,</w:delText>
        </w:r>
        <w:r w:rsidRPr="00F66189" w:rsidDel="001537AD">
          <w:delText xml:space="preserve"> </w:delText>
        </w:r>
      </w:del>
      <w:del w:id="320" w:author="Willian" w:date="2016-11-04T22:22:00Z">
        <w:r w:rsidRPr="00F66189" w:rsidDel="00F66189">
          <w:delText>verifica</w:delText>
        </w:r>
      </w:del>
      <w:ins w:id="321" w:author="Vicente da Silva, Mayara" w:date="2016-11-03T14:31:00Z">
        <w:del w:id="322" w:author="Willian" w:date="2016-11-04T22:22:00Z">
          <w:r w:rsidRPr="00F66189" w:rsidDel="00F66189">
            <w:delText>m</w:delText>
          </w:r>
        </w:del>
      </w:ins>
      <w:del w:id="323" w:author="Willian" w:date="2016-11-04T22:22:00Z">
        <w:r w:rsidRPr="00F66189" w:rsidDel="00F66189">
          <w:delText xml:space="preserve"> </w:delText>
        </w:r>
      </w:del>
      <w:del w:id="324" w:author="Willian" w:date="2016-11-05T11:17:00Z">
        <w:r w:rsidRPr="00F66189" w:rsidDel="001537AD">
          <w:delText>se a condição é verdadeira</w:delText>
        </w:r>
      </w:del>
      <w:del w:id="325" w:author="Willian" w:date="2016-11-04T22:21:00Z">
        <w:r w:rsidRPr="00F66189" w:rsidDel="00F66189">
          <w:delText>, isto é, se o seu valor avaliado como o booleano é</w:delText>
        </w:r>
        <w:r w:rsidRPr="00F66189" w:rsidDel="00F66189">
          <w:rPr>
            <w:rFonts w:ascii="Arial" w:hAnsi="Arial"/>
            <w:sz w:val="21"/>
            <w:szCs w:val="21"/>
          </w:rPr>
          <w:delText xml:space="preserve"> </w:delText>
        </w:r>
        <w:r w:rsidRPr="00F66189" w:rsidDel="00F66189">
          <w:rPr>
            <w:rFonts w:ascii="Menlo" w:hAnsi="Menlo" w:cs="Menlo"/>
            <w:color w:val="AA3391"/>
            <w:sz w:val="18"/>
            <w:szCs w:val="18"/>
          </w:rPr>
          <w:delText>true</w:delText>
        </w:r>
        <w:r w:rsidRPr="00F66189" w:rsidDel="00F66189">
          <w:rPr>
            <w:color w:val="808080"/>
          </w:rPr>
          <w:delText>,</w:delText>
        </w:r>
      </w:del>
      <w:del w:id="326" w:author="Willian" w:date="2016-11-05T11:17:00Z">
        <w:r w:rsidRPr="00F66189" w:rsidDel="001537AD">
          <w:rPr>
            <w:color w:val="414141"/>
          </w:rPr>
          <w:delText xml:space="preserve"> antes de executar um pedaço de código. </w:delText>
        </w:r>
        <w:r w:rsidRPr="00F66189" w:rsidDel="001537AD">
          <w:rPr>
            <w:i/>
            <w:iCs/>
            <w:color w:val="414141"/>
            <w:rPrChange w:id="327" w:author="Willian" w:date="2016-11-04T22:22:00Z">
              <w:rPr>
                <w:i/>
                <w:iCs/>
              </w:rPr>
            </w:rPrChange>
          </w:rPr>
          <w:delText>Loops</w:delText>
        </w:r>
        <w:r w:rsidRPr="00F66189" w:rsidDel="001537AD">
          <w:rPr>
            <w:color w:val="414141"/>
            <w:rPrChange w:id="328" w:author="Willian" w:date="2016-11-04T22:22:00Z">
              <w:rPr/>
            </w:rPrChange>
          </w:rPr>
          <w:delText xml:space="preserve"> , como</w:delText>
        </w:r>
        <w:r w:rsidRPr="00F66189" w:rsidDel="001537AD">
          <w:rPr>
            <w:rFonts w:ascii="Arial" w:hAnsi="Arial"/>
            <w:color w:val="414141"/>
            <w:sz w:val="21"/>
            <w:szCs w:val="21"/>
            <w:rPrChange w:id="329" w:author="Willian" w:date="2016-11-04T22:22:00Z">
              <w:rPr>
                <w:sz w:val="21"/>
                <w:szCs w:val="21"/>
              </w:rPr>
            </w:rPrChange>
          </w:rPr>
          <w:delText xml:space="preserve"> </w:delText>
        </w:r>
        <w:r w:rsidRPr="00F66189" w:rsidDel="001537AD">
          <w:rPr>
            <w:rFonts w:ascii="Menlo" w:hAnsi="Menlo" w:cs="Menlo"/>
            <w:color w:val="AA3391"/>
            <w:sz w:val="18"/>
            <w:szCs w:val="18"/>
          </w:rPr>
          <w:delText>for</w:delText>
        </w:r>
        <w:r w:rsidRPr="00F66189" w:rsidDel="001537AD">
          <w:rPr>
            <w:rFonts w:ascii="Arial" w:hAnsi="Arial"/>
            <w:color w:val="414141"/>
            <w:sz w:val="21"/>
            <w:szCs w:val="21"/>
            <w:rPrChange w:id="330" w:author="Willian" w:date="2016-11-04T22:22:00Z">
              <w:rPr>
                <w:sz w:val="21"/>
                <w:szCs w:val="21"/>
              </w:rPr>
            </w:rPrChange>
          </w:rPr>
          <w:delText>-</w:delText>
        </w:r>
        <w:r w:rsidRPr="00F66189" w:rsidDel="001537AD">
          <w:rPr>
            <w:rFonts w:ascii="Menlo" w:hAnsi="Menlo" w:cs="Menlo"/>
            <w:color w:val="AA3391"/>
            <w:sz w:val="18"/>
            <w:szCs w:val="18"/>
          </w:rPr>
          <w:delText>in</w:delText>
        </w:r>
        <w:r w:rsidRPr="00F66189" w:rsidDel="001537AD">
          <w:rPr>
            <w:rFonts w:ascii="Menlo" w:hAnsi="Menlo" w:cs="Menlo"/>
            <w:color w:val="AA3391"/>
          </w:rPr>
          <w:delText xml:space="preserve"> </w:delText>
        </w:r>
        <w:r w:rsidRPr="00F66189" w:rsidDel="001537AD">
          <w:rPr>
            <w:rFonts w:ascii="Arial" w:hAnsi="Arial"/>
            <w:color w:val="414141"/>
            <w:rPrChange w:id="331" w:author="Willian" w:date="2016-11-04T22:22:00Z">
              <w:rPr/>
            </w:rPrChange>
          </w:rPr>
          <w:delText>e</w:delText>
        </w:r>
        <w:r w:rsidRPr="00F66189" w:rsidDel="001537AD">
          <w:rPr>
            <w:rFonts w:ascii="Arial" w:hAnsi="Arial"/>
            <w:color w:val="414141"/>
            <w:sz w:val="21"/>
            <w:szCs w:val="21"/>
            <w:rPrChange w:id="332" w:author="Willian" w:date="2016-11-04T22:22:00Z">
              <w:rPr>
                <w:sz w:val="21"/>
                <w:szCs w:val="21"/>
              </w:rPr>
            </w:rPrChange>
          </w:rPr>
          <w:delText xml:space="preserve"> </w:delText>
        </w:r>
        <w:r w:rsidRPr="00F66189" w:rsidDel="001537AD">
          <w:rPr>
            <w:rFonts w:ascii="Menlo" w:hAnsi="Menlo" w:cs="Menlo"/>
            <w:color w:val="AA3391"/>
            <w:sz w:val="18"/>
            <w:szCs w:val="18"/>
          </w:rPr>
          <w:delText>while</w:delText>
        </w:r>
        <w:r w:rsidRPr="00F66189" w:rsidDel="001537AD">
          <w:rPr>
            <w:rFonts w:ascii="Arial" w:hAnsi="Arial"/>
            <w:color w:val="414141"/>
            <w:sz w:val="21"/>
            <w:szCs w:val="21"/>
            <w:rPrChange w:id="333" w:author="Willian" w:date="2016-11-04T22:22:00Z">
              <w:rPr>
                <w:sz w:val="21"/>
                <w:szCs w:val="21"/>
              </w:rPr>
            </w:rPrChange>
          </w:rPr>
          <w:delText xml:space="preserve">, </w:delText>
        </w:r>
        <w:r w:rsidRPr="00F66189" w:rsidDel="001537AD">
          <w:rPr>
            <w:rFonts w:ascii="Arial" w:hAnsi="Arial"/>
            <w:color w:val="414141"/>
            <w:rPrChange w:id="334" w:author="Willian" w:date="2016-11-04T22:22:00Z">
              <w:rPr/>
            </w:rPrChange>
          </w:rPr>
          <w:delText xml:space="preserve">executam um trecho de código em </w:delText>
        </w:r>
      </w:del>
      <w:del w:id="335" w:author="Willian" w:date="2016-11-04T22:21:00Z">
        <w:r w:rsidRPr="00F66189" w:rsidDel="00F66189">
          <w:rPr>
            <w:rFonts w:ascii="Arial" w:hAnsi="Arial"/>
            <w:color w:val="414141"/>
            <w:rPrChange w:id="336" w:author="Willian" w:date="2016-11-04T22:22:00Z">
              <w:rPr/>
            </w:rPrChange>
          </w:rPr>
          <w:delText xml:space="preserve">determinadas </w:delText>
        </w:r>
      </w:del>
      <w:del w:id="337" w:author="Willian" w:date="2016-11-05T11:17:00Z">
        <w:r w:rsidRPr="00F66189" w:rsidDel="001537AD">
          <w:rPr>
            <w:rFonts w:ascii="Arial" w:hAnsi="Arial"/>
            <w:color w:val="414141"/>
            <w:rPrChange w:id="338" w:author="Willian" w:date="2016-11-04T22:22:00Z">
              <w:rPr/>
            </w:rPrChange>
          </w:rPr>
          <w:delText>vezes</w:delText>
        </w:r>
        <w:r w:rsidRPr="00F66189" w:rsidDel="001537AD">
          <w:rPr>
            <w:rFonts w:ascii="Arial" w:hAnsi="Arial"/>
            <w:color w:val="414141"/>
            <w:sz w:val="21"/>
            <w:szCs w:val="21"/>
            <w:rPrChange w:id="339" w:author="Willian" w:date="2016-11-04T22:22:00Z">
              <w:rPr>
                <w:sz w:val="21"/>
                <w:szCs w:val="21"/>
              </w:rPr>
            </w:rPrChange>
          </w:rPr>
          <w:delText>.</w:delText>
        </w:r>
        <w:commentRangeEnd w:id="311"/>
        <w:r w:rsidDel="001537AD">
          <w:rPr>
            <w:rStyle w:val="Refdecomentrio"/>
          </w:rPr>
          <w:commentReference w:id="311"/>
        </w:r>
        <w:commentRangeEnd w:id="312"/>
        <w:r w:rsidDel="001537AD">
          <w:rPr>
            <w:rStyle w:val="Refdecomentrio"/>
          </w:rPr>
          <w:commentReference w:id="312"/>
        </w:r>
      </w:del>
    </w:p>
    <w:p w14:paraId="448EDE13" w14:textId="77777777" w:rsidR="008B4017" w:rsidRPr="008313E9" w:rsidDel="001537AD" w:rsidRDefault="008B4017">
      <w:pPr>
        <w:rPr>
          <w:del w:id="340" w:author="Willian" w:date="2016-11-05T11:17:00Z"/>
        </w:rPr>
        <w:pPrChange w:id="341" w:author="Willian" w:date="2016-11-05T11:18:00Z">
          <w:pPr>
            <w:pStyle w:val="Ttulo3"/>
          </w:pPr>
        </w:pPrChange>
      </w:pPr>
      <w:commentRangeStart w:id="342"/>
      <w:commentRangeStart w:id="343"/>
      <w:del w:id="344" w:author="Willian" w:date="2016-11-05T11:17:00Z">
        <w:r w:rsidDel="001537AD">
          <w:delText>If, else</w:delText>
        </w:r>
        <w:commentRangeEnd w:id="342"/>
        <w:r w:rsidDel="001537AD">
          <w:rPr>
            <w:rStyle w:val="Refdecomentrio"/>
          </w:rPr>
          <w:commentReference w:id="342"/>
        </w:r>
        <w:commentRangeEnd w:id="343"/>
        <w:r w:rsidDel="001537AD">
          <w:rPr>
            <w:rStyle w:val="Refdecomentrio"/>
          </w:rPr>
          <w:commentReference w:id="343"/>
        </w:r>
      </w:del>
    </w:p>
    <w:p w14:paraId="37EA66E7" w14:textId="77777777" w:rsidR="008B4017" w:rsidRPr="008313E9" w:rsidDel="001537AD" w:rsidRDefault="008B4017">
      <w:pPr>
        <w:spacing w:after="200"/>
        <w:rPr>
          <w:del w:id="345" w:author="Willian" w:date="2016-11-05T11:17:00Z"/>
        </w:rPr>
        <w:pPrChange w:id="346" w:author="Willian" w:date="2016-11-05T11:18:00Z">
          <w:pPr>
            <w:spacing w:after="220"/>
          </w:pPr>
        </w:pPrChange>
      </w:pPr>
      <w:del w:id="347" w:author="Willian" w:date="2016-11-05T11:17:00Z">
        <w:r w:rsidRPr="008313E9" w:rsidDel="001537AD">
          <w:rPr>
            <w:color w:val="414141"/>
          </w:rPr>
          <w:delText xml:space="preserve">Uma </w:delText>
        </w:r>
      </w:del>
      <w:del w:id="348" w:author="Willian" w:date="2016-11-04T22:25:00Z">
        <w:r w:rsidRPr="008313E9" w:rsidDel="00B70E47">
          <w:rPr>
            <w:color w:val="414141"/>
          </w:rPr>
          <w:delText>declaração</w:delText>
        </w:r>
        <w:r w:rsidRPr="008313E9" w:rsidDel="00B70E47">
          <w:rPr>
            <w:rFonts w:ascii="Menlo" w:hAnsi="Menlo" w:cs="Menlo"/>
            <w:color w:val="414141"/>
            <w:sz w:val="18"/>
            <w:szCs w:val="18"/>
          </w:rPr>
          <w:delText xml:space="preserve"> </w:delText>
        </w:r>
      </w:del>
      <w:del w:id="349" w:author="Willian" w:date="2016-11-05T11:17:00Z">
        <w:r w:rsidRPr="008313E9" w:rsidDel="001537AD">
          <w:rPr>
            <w:rFonts w:ascii="Menlo" w:hAnsi="Menlo" w:cs="Menlo"/>
            <w:color w:val="AA3391"/>
            <w:sz w:val="18"/>
            <w:szCs w:val="18"/>
          </w:rPr>
          <w:delText xml:space="preserve">if </w:delText>
        </w:r>
        <w:r w:rsidRPr="008313E9" w:rsidDel="001537AD">
          <w:rPr>
            <w:color w:val="414141"/>
          </w:rPr>
          <w:delText>verifica se uma determinada condição é verdadeira, e se for, o código den</w:delText>
        </w:r>
      </w:del>
      <w:del w:id="350" w:author="Willian" w:date="2016-11-04T22:25:00Z">
        <w:r w:rsidRPr="008313E9" w:rsidDel="00B70E47">
          <w:rPr>
            <w:color w:val="414141"/>
          </w:rPr>
          <w:delText xml:space="preserve">tro da declaração </w:delText>
        </w:r>
        <w:r w:rsidRPr="008313E9" w:rsidDel="00B70E47">
          <w:rPr>
            <w:rFonts w:ascii="Menlo" w:hAnsi="Menlo" w:cs="Menlo"/>
            <w:color w:val="AA3391"/>
            <w:sz w:val="18"/>
            <w:szCs w:val="18"/>
          </w:rPr>
          <w:delText>i</w:delText>
        </w:r>
      </w:del>
      <w:del w:id="351" w:author="Willian" w:date="2016-11-04T22:24:00Z">
        <w:r w:rsidRPr="008313E9" w:rsidDel="00B70E47">
          <w:rPr>
            <w:rFonts w:ascii="Menlo" w:hAnsi="Menlo" w:cs="Menlo"/>
            <w:color w:val="AA3391"/>
            <w:sz w:val="18"/>
            <w:szCs w:val="18"/>
          </w:rPr>
          <w:delText>f</w:delText>
        </w:r>
      </w:del>
      <w:del w:id="352" w:author="Willian" w:date="2016-11-04T22:25:00Z">
        <w:r w:rsidRPr="008313E9" w:rsidDel="00B70E47">
          <w:rPr>
            <w:rFonts w:ascii="Menlo" w:hAnsi="Menlo" w:cs="Menlo"/>
            <w:color w:val="AA3391"/>
            <w:sz w:val="18"/>
            <w:szCs w:val="18"/>
          </w:rPr>
          <w:delText xml:space="preserve"> </w:delText>
        </w:r>
      </w:del>
      <w:del w:id="353" w:author="Willian" w:date="2016-11-05T11:17:00Z">
        <w:r w:rsidRPr="008313E9" w:rsidDel="001537AD">
          <w:rPr>
            <w:color w:val="414141"/>
          </w:rPr>
          <w:delText>é executado. Você pode adicionar uma</w:delText>
        </w:r>
        <w:r w:rsidRPr="00332FD6" w:rsidDel="001537AD">
          <w:rPr>
            <w:color w:val="414141"/>
          </w:rPr>
          <w:delText xml:space="preserve"> </w:delText>
        </w:r>
        <w:commentRangeStart w:id="354"/>
        <w:commentRangeStart w:id="355"/>
        <w:r w:rsidRPr="00332FD6" w:rsidDel="001537AD">
          <w:rPr>
            <w:color w:val="414141"/>
          </w:rPr>
          <w:delText>cl</w:delText>
        </w:r>
      </w:del>
      <w:ins w:id="356" w:author="Vicente da Silva, Mayara" w:date="2016-11-03T14:32:00Z">
        <w:del w:id="357" w:author="Willian" w:date="2016-11-05T11:17:00Z">
          <w:r w:rsidDel="001537AD">
            <w:rPr>
              <w:color w:val="414141"/>
            </w:rPr>
            <w:delText>á</w:delText>
          </w:r>
        </w:del>
      </w:ins>
      <w:del w:id="358" w:author="Willian" w:date="2016-11-05T11:17:00Z">
        <w:r w:rsidRPr="00332FD6" w:rsidDel="001537AD">
          <w:rPr>
            <w:color w:val="414141"/>
          </w:rPr>
          <w:delText>ausula</w:delText>
        </w:r>
        <w:r w:rsidRPr="008313E9" w:rsidDel="001537AD">
          <w:rPr>
            <w:color w:val="414141"/>
          </w:rPr>
          <w:delText xml:space="preserve"> </w:delText>
        </w:r>
        <w:r w:rsidRPr="00332FD6" w:rsidDel="001537AD">
          <w:rPr>
            <w:rFonts w:ascii="Menlo" w:hAnsi="Menlo" w:cs="Menlo"/>
            <w:color w:val="AA3391"/>
            <w:sz w:val="18"/>
            <w:szCs w:val="18"/>
          </w:rPr>
          <w:delText>else</w:delText>
        </w:r>
      </w:del>
      <w:del w:id="359" w:author="Willian" w:date="2016-11-04T22:22:00Z">
        <w:r w:rsidRPr="00332FD6" w:rsidDel="00F66189">
          <w:rPr>
            <w:rFonts w:cs="Menlo"/>
            <w:color w:val="AA3391"/>
          </w:rPr>
          <w:delText xml:space="preserve"> </w:delText>
        </w:r>
      </w:del>
      <w:commentRangeStart w:id="360"/>
      <w:commentRangeStart w:id="361"/>
      <w:ins w:id="362" w:author="Vicente da Silva, Mayara" w:date="2016-11-03T14:32:00Z">
        <w:del w:id="363" w:author="Willian" w:date="2016-11-04T22:22:00Z">
          <w:r w:rsidDel="00F66189">
            <w:rPr>
              <w:rFonts w:cs="Menlo"/>
              <w:color w:val="AA3391"/>
            </w:rPr>
            <w:delText>em</w:delText>
          </w:r>
        </w:del>
        <w:del w:id="364" w:author="Willian" w:date="2016-11-05T11:17:00Z">
          <w:r w:rsidDel="001537AD">
            <w:rPr>
              <w:rFonts w:cs="Menlo"/>
              <w:color w:val="AA3391"/>
            </w:rPr>
            <w:delText xml:space="preserve"> </w:delText>
          </w:r>
        </w:del>
      </w:ins>
      <w:del w:id="365" w:author="Willian" w:date="2016-11-04T22:23:00Z">
        <w:r w:rsidRPr="008313E9" w:rsidDel="00F66189">
          <w:rPr>
            <w:color w:val="414141"/>
          </w:rPr>
          <w:delText xml:space="preserve">cláusula </w:delText>
        </w:r>
      </w:del>
      <w:commentRangeEnd w:id="360"/>
      <w:del w:id="366" w:author="Willian" w:date="2016-11-05T11:17:00Z">
        <w:r w:rsidDel="001537AD">
          <w:rPr>
            <w:rStyle w:val="Refdecomentrio"/>
          </w:rPr>
          <w:commentReference w:id="360"/>
        </w:r>
        <w:commentRangeEnd w:id="361"/>
        <w:r w:rsidDel="001537AD">
          <w:rPr>
            <w:rStyle w:val="Refdecomentrio"/>
          </w:rPr>
          <w:commentReference w:id="361"/>
        </w:r>
        <w:r w:rsidRPr="008313E9" w:rsidDel="001537AD">
          <w:rPr>
            <w:color w:val="414141"/>
          </w:rPr>
          <w:delText>a uma</w:delText>
        </w:r>
      </w:del>
      <w:del w:id="367" w:author="Willian" w:date="2016-11-04T22:25:00Z">
        <w:r w:rsidRPr="008313E9" w:rsidDel="00B70E47">
          <w:rPr>
            <w:color w:val="414141"/>
          </w:rPr>
          <w:delText xml:space="preserve"> </w:delText>
        </w:r>
      </w:del>
      <w:del w:id="368" w:author="Willian" w:date="2016-11-05T11:17:00Z">
        <w:r w:rsidRPr="008313E9" w:rsidDel="001537AD">
          <w:rPr>
            <w:rFonts w:ascii="Menlo" w:hAnsi="Menlo" w:cs="Menlo"/>
            <w:color w:val="AA3391"/>
            <w:sz w:val="18"/>
            <w:szCs w:val="18"/>
          </w:rPr>
          <w:delText xml:space="preserve">if </w:delText>
        </w:r>
      </w:del>
      <w:del w:id="369" w:author="Willian" w:date="2016-11-04T22:23:00Z">
        <w:r w:rsidRPr="008313E9" w:rsidDel="00F66189">
          <w:rPr>
            <w:color w:val="414141"/>
          </w:rPr>
          <w:delText xml:space="preserve">declaração </w:delText>
        </w:r>
        <w:commentRangeEnd w:id="354"/>
        <w:r w:rsidDel="00F66189">
          <w:rPr>
            <w:rStyle w:val="Refdecomentrio"/>
          </w:rPr>
          <w:commentReference w:id="354"/>
        </w:r>
      </w:del>
      <w:commentRangeEnd w:id="355"/>
      <w:del w:id="370" w:author="Willian" w:date="2016-11-05T11:17:00Z">
        <w:r w:rsidDel="001537AD">
          <w:rPr>
            <w:rStyle w:val="Refdecomentrio"/>
          </w:rPr>
          <w:commentReference w:id="355"/>
        </w:r>
        <w:r w:rsidRPr="008313E9" w:rsidDel="001537AD">
          <w:rPr>
            <w:color w:val="414141"/>
          </w:rPr>
          <w:delText xml:space="preserve">para </w:delText>
        </w:r>
      </w:del>
      <w:del w:id="371" w:author="Willian" w:date="2016-11-04T22:26:00Z">
        <w:r w:rsidRPr="008313E9" w:rsidDel="00B70E47">
          <w:rPr>
            <w:color w:val="414141"/>
          </w:rPr>
          <w:delText xml:space="preserve">definir </w:delText>
        </w:r>
      </w:del>
      <w:del w:id="372" w:author="Willian" w:date="2016-11-04T22:24:00Z">
        <w:r w:rsidRPr="008313E9" w:rsidDel="00F66189">
          <w:rPr>
            <w:color w:val="414141"/>
          </w:rPr>
          <w:delText>o</w:delText>
        </w:r>
      </w:del>
      <w:del w:id="373" w:author="Willian" w:date="2016-11-04T22:26:00Z">
        <w:r w:rsidRPr="008313E9" w:rsidDel="00B70E47">
          <w:rPr>
            <w:color w:val="414141"/>
          </w:rPr>
          <w:delText xml:space="preserve"> comportamen</w:delText>
        </w:r>
      </w:del>
      <w:del w:id="374" w:author="Willian" w:date="2016-11-04T22:25:00Z">
        <w:r w:rsidRPr="008313E9" w:rsidDel="00B70E47">
          <w:rPr>
            <w:color w:val="414141"/>
          </w:rPr>
          <w:delText>to</w:delText>
        </w:r>
      </w:del>
      <w:del w:id="375" w:author="Willian" w:date="2016-11-05T11:17:00Z">
        <w:r w:rsidRPr="008313E9" w:rsidDel="001537AD">
          <w:rPr>
            <w:color w:val="414141"/>
          </w:rPr>
          <w:delText xml:space="preserve"> mais complex</w:delText>
        </w:r>
      </w:del>
      <w:del w:id="376" w:author="Willian" w:date="2016-11-04T22:26:00Z">
        <w:r w:rsidRPr="008313E9" w:rsidDel="00B70E47">
          <w:rPr>
            <w:color w:val="414141"/>
          </w:rPr>
          <w:delText>o</w:delText>
        </w:r>
      </w:del>
      <w:del w:id="377" w:author="Willian" w:date="2016-11-05T11:17:00Z">
        <w:r w:rsidRPr="008313E9" w:rsidDel="001537AD">
          <w:rPr>
            <w:color w:val="414141"/>
          </w:rPr>
          <w:delText>. Uma</w:delText>
        </w:r>
      </w:del>
      <w:ins w:id="378" w:author="Vicente da Silva, Mayara" w:date="2016-11-03T14:32:00Z">
        <w:del w:id="379" w:author="Willian" w:date="2016-11-05T11:17:00Z">
          <w:r w:rsidRPr="00BA5F13" w:rsidDel="001537AD">
            <w:rPr>
              <w:color w:val="414141"/>
            </w:rPr>
            <w:delText xml:space="preserve"> </w:delText>
          </w:r>
          <w:r w:rsidRPr="008313E9" w:rsidDel="001537AD">
            <w:rPr>
              <w:color w:val="414141"/>
            </w:rPr>
            <w:delText>cláusula</w:delText>
          </w:r>
        </w:del>
      </w:ins>
      <w:del w:id="380" w:author="Willian" w:date="2016-11-05T11:17:00Z">
        <w:r w:rsidRPr="008313E9" w:rsidDel="001537AD">
          <w:rPr>
            <w:color w:val="414141"/>
          </w:rPr>
          <w:delText xml:space="preserve"> </w:delText>
        </w:r>
        <w:r w:rsidRPr="00332FD6" w:rsidDel="001537AD">
          <w:rPr>
            <w:rFonts w:ascii="Menlo" w:hAnsi="Menlo" w:cs="Menlo"/>
            <w:color w:val="AA3391"/>
            <w:sz w:val="18"/>
            <w:szCs w:val="18"/>
          </w:rPr>
          <w:delText>else</w:delText>
        </w:r>
        <w:r w:rsidRPr="00332FD6" w:rsidDel="001537AD">
          <w:rPr>
            <w:rFonts w:cs="Menlo"/>
            <w:color w:val="AA3391"/>
          </w:rPr>
          <w:delText xml:space="preserve"> </w:delText>
        </w:r>
        <w:r w:rsidRPr="008313E9" w:rsidDel="001537AD">
          <w:rPr>
            <w:color w:val="414141"/>
          </w:rPr>
          <w:delText xml:space="preserve">cláusula pode ser </w:delText>
        </w:r>
        <w:commentRangeStart w:id="381"/>
        <w:commentRangeStart w:id="382"/>
        <w:r w:rsidRPr="008313E9" w:rsidDel="001537AD">
          <w:rPr>
            <w:color w:val="414141"/>
          </w:rPr>
          <w:delText>usado</w:delText>
        </w:r>
      </w:del>
      <w:ins w:id="383" w:author="Vicente da Silva, Mayara" w:date="2016-11-03T14:32:00Z">
        <w:del w:id="384" w:author="Willian" w:date="2016-11-05T11:17:00Z">
          <w:r w:rsidDel="001537AD">
            <w:rPr>
              <w:color w:val="414141"/>
            </w:rPr>
            <w:delText>a</w:delText>
          </w:r>
        </w:del>
      </w:ins>
      <w:del w:id="385" w:author="Willian" w:date="2016-11-05T11:17:00Z">
        <w:r w:rsidRPr="008313E9" w:rsidDel="001537AD">
          <w:rPr>
            <w:color w:val="414141"/>
          </w:rPr>
          <w:delText xml:space="preserve"> para </w:delText>
        </w:r>
      </w:del>
      <w:del w:id="386" w:author="Willian" w:date="2016-11-04T22:23:00Z">
        <w:r w:rsidRPr="008313E9" w:rsidDel="00F66189">
          <w:rPr>
            <w:color w:val="414141"/>
          </w:rPr>
          <w:delText xml:space="preserve">cadeia </w:delText>
        </w:r>
      </w:del>
      <w:del w:id="387" w:author="Willian" w:date="2016-11-05T11:17:00Z">
        <w:r w:rsidRPr="008313E9" w:rsidDel="001537AD">
          <w:rPr>
            <w:rFonts w:ascii="Menlo" w:hAnsi="Menlo" w:cs="Menlo"/>
            <w:color w:val="AA3391"/>
            <w:sz w:val="18"/>
            <w:szCs w:val="18"/>
          </w:rPr>
          <w:delText>if</w:delText>
        </w:r>
      </w:del>
      <w:del w:id="388" w:author="Willian" w:date="2016-11-04T22:23:00Z">
        <w:r w:rsidRPr="008313E9" w:rsidDel="00F66189">
          <w:rPr>
            <w:rFonts w:ascii="Menlo" w:hAnsi="Menlo" w:cs="Menlo"/>
            <w:color w:val="AA3391"/>
            <w:sz w:val="18"/>
            <w:szCs w:val="18"/>
          </w:rPr>
          <w:delText xml:space="preserve"> </w:delText>
        </w:r>
        <w:r w:rsidRPr="008313E9" w:rsidDel="00F66189">
          <w:rPr>
            <w:color w:val="414141"/>
          </w:rPr>
          <w:delText>declarações juntos</w:delText>
        </w:r>
      </w:del>
      <w:del w:id="389" w:author="Willian" w:date="2016-11-04T22:26:00Z">
        <w:r w:rsidRPr="008313E9" w:rsidDel="00B70E47">
          <w:rPr>
            <w:color w:val="414141"/>
          </w:rPr>
          <w:delText xml:space="preserve">, ou ele pode ficar em sua própria, caso em que a </w:delText>
        </w:r>
        <w:r w:rsidRPr="00332FD6" w:rsidDel="00B70E47">
          <w:rPr>
            <w:rFonts w:ascii="Menlo" w:hAnsi="Menlo" w:cs="Menlo"/>
            <w:color w:val="AA3391"/>
            <w:sz w:val="18"/>
            <w:szCs w:val="18"/>
          </w:rPr>
          <w:delText>else</w:delText>
        </w:r>
        <w:r w:rsidRPr="00332FD6" w:rsidDel="00B70E47">
          <w:rPr>
            <w:rFonts w:cs="Menlo"/>
            <w:color w:val="AA3391"/>
          </w:rPr>
          <w:delText xml:space="preserve"> </w:delText>
        </w:r>
        <w:r w:rsidRPr="008313E9" w:rsidDel="00B70E47">
          <w:rPr>
            <w:color w:val="414141"/>
          </w:rPr>
          <w:delText xml:space="preserve">cláusula é executada se nenhuma das encadeadas </w:delText>
        </w:r>
        <w:r w:rsidRPr="008313E9" w:rsidDel="00B70E47">
          <w:rPr>
            <w:rFonts w:ascii="Menlo" w:hAnsi="Menlo" w:cs="Menlo"/>
            <w:color w:val="AA3391"/>
            <w:sz w:val="18"/>
            <w:szCs w:val="18"/>
          </w:rPr>
          <w:delText xml:space="preserve">if </w:delText>
        </w:r>
        <w:r w:rsidRPr="008313E9" w:rsidDel="00B70E47">
          <w:rPr>
            <w:color w:val="414141"/>
          </w:rPr>
          <w:delText xml:space="preserve">declarações avaliar a </w:delText>
        </w:r>
        <w:r w:rsidRPr="008313E9" w:rsidDel="00B70E47">
          <w:rPr>
            <w:rFonts w:ascii="Menlo" w:hAnsi="Menlo" w:cs="Menlo"/>
            <w:color w:val="AA3391"/>
            <w:sz w:val="18"/>
            <w:szCs w:val="18"/>
          </w:rPr>
          <w:delText>true</w:delText>
        </w:r>
      </w:del>
      <w:del w:id="390" w:author="Willian" w:date="2016-11-04T22:28:00Z">
        <w:r w:rsidRPr="008313E9" w:rsidDel="00B70E47">
          <w:rPr>
            <w:color w:val="414141"/>
          </w:rPr>
          <w:delText>.</w:delText>
        </w:r>
      </w:del>
      <w:commentRangeEnd w:id="381"/>
      <w:commentRangeEnd w:id="382"/>
      <w:del w:id="391" w:author="Willian" w:date="2016-11-05T11:17:00Z">
        <w:r w:rsidDel="001537AD">
          <w:rPr>
            <w:rStyle w:val="Refdecomentrio"/>
          </w:rPr>
          <w:commentReference w:id="381"/>
        </w:r>
        <w:r w:rsidDel="001537AD">
          <w:rPr>
            <w:rStyle w:val="Refdecomentrio"/>
          </w:rPr>
          <w:commentReference w:id="382"/>
        </w:r>
      </w:del>
    </w:p>
    <w:p w14:paraId="367A8A41" w14:textId="77777777" w:rsidR="008B4017" w:rsidRPr="00A66496" w:rsidDel="001537AD" w:rsidRDefault="008B4017">
      <w:pPr>
        <w:spacing w:before="0" w:after="200"/>
        <w:rPr>
          <w:del w:id="392" w:author="Willian" w:date="2016-11-05T11:17:00Z"/>
          <w:rFonts w:ascii="Menlo" w:hAnsi="Menlo" w:cs="Menlo"/>
          <w:noProof/>
          <w:sz w:val="21"/>
          <w:szCs w:val="21"/>
          <w:lang w:val="en-US"/>
        </w:rPr>
        <w:pPrChange w:id="393" w:author="Willian" w:date="2016-11-05T11:18:00Z">
          <w:pPr>
            <w:spacing w:before="460" w:after="0"/>
            <w:ind w:left="567"/>
            <w:textAlignment w:val="baseline"/>
          </w:pPr>
        </w:pPrChange>
      </w:pPr>
      <w:del w:id="3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23</w:delText>
        </w:r>
      </w:del>
    </w:p>
    <w:p w14:paraId="1616AD64" w14:textId="77777777" w:rsidR="008B4017" w:rsidRPr="00A66496" w:rsidDel="001537AD" w:rsidRDefault="008B4017">
      <w:pPr>
        <w:spacing w:after="200"/>
        <w:rPr>
          <w:del w:id="395" w:author="Willian" w:date="2016-11-05T11:17:00Z"/>
          <w:rFonts w:ascii="Menlo" w:hAnsi="Menlo" w:cs="Menlo"/>
          <w:noProof/>
          <w:sz w:val="21"/>
          <w:szCs w:val="21"/>
          <w:lang w:val="en-US"/>
        </w:rPr>
        <w:pPrChange w:id="396" w:author="Willian" w:date="2016-11-05T11:18:00Z">
          <w:pPr>
            <w:spacing w:after="0"/>
            <w:ind w:left="567"/>
            <w:textAlignment w:val="baseline"/>
          </w:pPr>
        </w:pPrChange>
      </w:pPr>
      <w:del w:id="39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10</w:delText>
        </w:r>
        <w:r w:rsidRPr="00A66496" w:rsidDel="001537AD">
          <w:rPr>
            <w:rFonts w:ascii="Menlo" w:hAnsi="Menlo" w:cs="Menlo"/>
            <w:noProof/>
            <w:sz w:val="18"/>
            <w:szCs w:val="18"/>
            <w:lang w:val="en-US"/>
          </w:rPr>
          <w:delText xml:space="preserve"> {</w:delText>
        </w:r>
      </w:del>
    </w:p>
    <w:p w14:paraId="7F069DA1" w14:textId="77777777" w:rsidR="008B4017" w:rsidRPr="00A66496" w:rsidDel="001537AD" w:rsidRDefault="008B4017">
      <w:pPr>
        <w:spacing w:after="200"/>
        <w:rPr>
          <w:del w:id="398" w:author="Willian" w:date="2016-11-05T11:17:00Z"/>
          <w:rFonts w:ascii="Menlo" w:hAnsi="Menlo" w:cs="Menlo"/>
          <w:noProof/>
          <w:sz w:val="21"/>
          <w:szCs w:val="21"/>
          <w:lang w:val="en-US"/>
        </w:rPr>
        <w:pPrChange w:id="399" w:author="Willian" w:date="2016-11-05T11:18:00Z">
          <w:pPr>
            <w:spacing w:after="0"/>
            <w:ind w:left="567"/>
            <w:textAlignment w:val="baseline"/>
          </w:pPr>
        </w:pPrChange>
      </w:pPr>
      <w:del w:id="4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small"</w:delText>
        </w:r>
        <w:r w:rsidRPr="00A66496" w:rsidDel="001537AD">
          <w:rPr>
            <w:rFonts w:ascii="Menlo" w:hAnsi="Menlo" w:cs="Menlo"/>
            <w:noProof/>
            <w:sz w:val="18"/>
            <w:szCs w:val="18"/>
            <w:lang w:val="en-US"/>
          </w:rPr>
          <w:delText>)</w:delText>
        </w:r>
      </w:del>
    </w:p>
    <w:p w14:paraId="3BDA348E" w14:textId="77777777" w:rsidR="008B4017" w:rsidRPr="00A66496" w:rsidDel="001537AD" w:rsidRDefault="008B4017">
      <w:pPr>
        <w:spacing w:after="200"/>
        <w:rPr>
          <w:del w:id="401" w:author="Willian" w:date="2016-11-05T11:17:00Z"/>
          <w:rFonts w:ascii="Menlo" w:hAnsi="Menlo" w:cs="Menlo"/>
          <w:noProof/>
          <w:sz w:val="21"/>
          <w:szCs w:val="21"/>
          <w:lang w:val="en-US"/>
        </w:rPr>
        <w:pPrChange w:id="402" w:author="Willian" w:date="2016-11-05T11:18:00Z">
          <w:pPr>
            <w:spacing w:after="0"/>
            <w:ind w:left="567"/>
            <w:textAlignment w:val="baseline"/>
          </w:pPr>
        </w:pPrChange>
      </w:pPr>
      <w:del w:id="403"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100</w:delText>
        </w:r>
        <w:r w:rsidRPr="00A66496" w:rsidDel="001537AD">
          <w:rPr>
            <w:rFonts w:ascii="Menlo" w:hAnsi="Menlo" w:cs="Menlo"/>
            <w:noProof/>
            <w:sz w:val="18"/>
            <w:szCs w:val="18"/>
            <w:lang w:val="en-US"/>
          </w:rPr>
          <w:delText xml:space="preserve"> {</w:delText>
        </w:r>
      </w:del>
    </w:p>
    <w:p w14:paraId="3D1F0A39" w14:textId="77777777" w:rsidR="008B4017" w:rsidRPr="00A66496" w:rsidDel="001537AD" w:rsidRDefault="008B4017">
      <w:pPr>
        <w:spacing w:after="200"/>
        <w:rPr>
          <w:del w:id="404" w:author="Willian" w:date="2016-11-05T11:17:00Z"/>
          <w:rFonts w:ascii="Menlo" w:hAnsi="Menlo" w:cs="Menlo"/>
          <w:noProof/>
          <w:sz w:val="21"/>
          <w:szCs w:val="21"/>
          <w:lang w:val="en-US"/>
        </w:rPr>
        <w:pPrChange w:id="405" w:author="Willian" w:date="2016-11-05T11:18:00Z">
          <w:pPr>
            <w:spacing w:after="0"/>
            <w:ind w:left="567"/>
            <w:textAlignment w:val="baseline"/>
          </w:pPr>
        </w:pPrChange>
      </w:pPr>
      <w:del w:id="40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pretty big"</w:delText>
        </w:r>
        <w:r w:rsidRPr="00A66496" w:rsidDel="001537AD">
          <w:rPr>
            <w:rFonts w:ascii="Menlo" w:hAnsi="Menlo" w:cs="Menlo"/>
            <w:noProof/>
            <w:sz w:val="18"/>
            <w:szCs w:val="18"/>
            <w:lang w:val="en-US"/>
          </w:rPr>
          <w:delText>)</w:delText>
        </w:r>
      </w:del>
    </w:p>
    <w:p w14:paraId="6AD7EFFE" w14:textId="77777777" w:rsidR="008B4017" w:rsidRPr="00A66496" w:rsidDel="001537AD" w:rsidRDefault="008B4017">
      <w:pPr>
        <w:spacing w:after="200"/>
        <w:rPr>
          <w:del w:id="407" w:author="Willian" w:date="2016-11-05T11:17:00Z"/>
          <w:rFonts w:ascii="Menlo" w:hAnsi="Menlo" w:cs="Menlo"/>
          <w:noProof/>
          <w:sz w:val="21"/>
          <w:szCs w:val="21"/>
          <w:lang w:val="en-US"/>
        </w:rPr>
        <w:pPrChange w:id="408" w:author="Willian" w:date="2016-11-05T11:18:00Z">
          <w:pPr>
            <w:spacing w:after="0"/>
            <w:ind w:left="567"/>
            <w:textAlignment w:val="baseline"/>
          </w:pPr>
        </w:pPrChange>
      </w:pPr>
      <w:del w:id="409"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791EC175" w14:textId="77777777" w:rsidR="008B4017" w:rsidRPr="00A66496" w:rsidDel="001537AD" w:rsidRDefault="008B4017">
      <w:pPr>
        <w:spacing w:after="200"/>
        <w:rPr>
          <w:del w:id="410" w:author="Willian" w:date="2016-11-05T11:17:00Z"/>
          <w:rFonts w:ascii="Menlo" w:hAnsi="Menlo" w:cs="Menlo"/>
          <w:noProof/>
          <w:sz w:val="21"/>
          <w:szCs w:val="21"/>
          <w:lang w:val="en-US"/>
        </w:rPr>
        <w:pPrChange w:id="411" w:author="Willian" w:date="2016-11-05T11:18:00Z">
          <w:pPr>
            <w:spacing w:after="0"/>
            <w:ind w:left="567"/>
            <w:textAlignment w:val="baseline"/>
          </w:pPr>
        </w:pPrChange>
      </w:pPr>
      <w:del w:id="4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between 10 and 100"</w:delText>
        </w:r>
        <w:r w:rsidRPr="00A66496" w:rsidDel="001537AD">
          <w:rPr>
            <w:rFonts w:ascii="Menlo" w:hAnsi="Menlo" w:cs="Menlo"/>
            <w:noProof/>
            <w:sz w:val="18"/>
            <w:szCs w:val="18"/>
            <w:lang w:val="en-US"/>
          </w:rPr>
          <w:delText>)</w:delText>
        </w:r>
      </w:del>
    </w:p>
    <w:p w14:paraId="2BF08BC8" w14:textId="77777777" w:rsidR="008B4017" w:rsidDel="001537AD" w:rsidRDefault="008B4017">
      <w:pPr>
        <w:spacing w:after="200"/>
        <w:rPr>
          <w:del w:id="413" w:author="Willian" w:date="2016-11-05T11:17:00Z"/>
          <w:rFonts w:ascii="Menlo" w:hAnsi="Menlo" w:cs="Menlo"/>
          <w:noProof/>
          <w:sz w:val="18"/>
          <w:szCs w:val="18"/>
        </w:rPr>
        <w:pPrChange w:id="414" w:author="Willian" w:date="2016-11-05T11:18:00Z">
          <w:pPr>
            <w:spacing w:after="620"/>
            <w:ind w:left="567"/>
            <w:textAlignment w:val="baseline"/>
          </w:pPr>
        </w:pPrChange>
      </w:pPr>
      <w:del w:id="415" w:author="Willian" w:date="2016-11-05T11:17:00Z">
        <w:r w:rsidRPr="008313E9" w:rsidDel="001537AD">
          <w:rPr>
            <w:rFonts w:ascii="Menlo" w:hAnsi="Menlo" w:cs="Menlo"/>
            <w:noProof/>
            <w:sz w:val="18"/>
            <w:szCs w:val="18"/>
          </w:rPr>
          <w:delText>}</w:delText>
        </w:r>
      </w:del>
    </w:p>
    <w:p w14:paraId="462F4F3F" w14:textId="77777777" w:rsidR="008B4017" w:rsidDel="001537AD" w:rsidRDefault="008B4017">
      <w:pPr>
        <w:rPr>
          <w:del w:id="416" w:author="Willian" w:date="2016-11-05T11:17:00Z"/>
        </w:rPr>
        <w:pPrChange w:id="417" w:author="Willian" w:date="2016-11-05T11:18:00Z">
          <w:pPr>
            <w:ind w:left="567"/>
          </w:pPr>
        </w:pPrChange>
      </w:pPr>
      <w:del w:id="418" w:author="Willian" w:date="2016-11-05T11:17:00Z">
        <w:r w:rsidRPr="00CB0912" w:rsidDel="001537AD">
          <w:rPr>
            <w:b/>
          </w:rPr>
          <w:delText>DICA</w:delText>
        </w:r>
        <w:r w:rsidRPr="00CB0912" w:rsidDel="001537AD">
          <w:delText xml:space="preserve">: Mude o valor de </w:delText>
        </w:r>
        <w:r w:rsidRPr="00CB0912" w:rsidDel="001537AD">
          <w:rPr>
            <w:rFonts w:ascii="Menlo" w:hAnsi="Menlo" w:cs="Menlo"/>
            <w:color w:val="3F6E74"/>
            <w:sz w:val="18"/>
            <w:szCs w:val="18"/>
          </w:rPr>
          <w:delText>number</w:delText>
        </w:r>
        <w:r w:rsidRPr="00CB0912" w:rsidDel="001537AD">
          <w:rPr>
            <w:rFonts w:ascii="Menlo" w:hAnsi="Menlo" w:cs="Menlo"/>
            <w:sz w:val="18"/>
            <w:szCs w:val="18"/>
          </w:rPr>
          <w:delText xml:space="preserve"> </w:delText>
        </w:r>
        <w:r w:rsidRPr="00CB0912" w:rsidDel="001537AD">
          <w:delText>para ver os outros resultados dos prints.</w:delText>
        </w:r>
      </w:del>
    </w:p>
    <w:p w14:paraId="20000AB1" w14:textId="77777777" w:rsidR="008B4017" w:rsidRPr="008F50D6" w:rsidDel="001537AD" w:rsidRDefault="008B4017" w:rsidP="008B4017">
      <w:pPr>
        <w:rPr>
          <w:del w:id="419" w:author="Willian" w:date="2016-11-05T11:17:00Z"/>
        </w:rPr>
      </w:pPr>
      <w:del w:id="420" w:author="Willian" w:date="2016-11-05T11:17:00Z">
        <w:r w:rsidDel="001537AD">
          <w:delText xml:space="preserve">As declarações podem ser aninhadas para o tratamento de comportamentos mais complexos e interessantes em um programa. Aqui está um exemplo da declaração </w:delText>
        </w:r>
        <w:r w:rsidRPr="008313E9" w:rsidDel="001537AD">
          <w:rPr>
            <w:rFonts w:ascii="Menlo" w:hAnsi="Menlo" w:cs="Menlo"/>
            <w:color w:val="AA3391"/>
            <w:sz w:val="18"/>
            <w:szCs w:val="18"/>
          </w:rPr>
          <w:delText>if</w:delText>
        </w:r>
        <w:r w:rsidRPr="008313E9" w:rsidDel="001537AD">
          <w:rPr>
            <w:rFonts w:ascii="Menlo" w:hAnsi="Menlo" w:cs="Menlo"/>
            <w:sz w:val="18"/>
            <w:szCs w:val="18"/>
          </w:rPr>
          <w:delText xml:space="preserve"> </w:delText>
        </w:r>
        <w:r w:rsidDel="001537AD">
          <w:delText xml:space="preserve">com uma cláusula </w:delText>
        </w:r>
        <w:r w:rsidRPr="008313E9" w:rsidDel="001537AD">
          <w:rPr>
            <w:rFonts w:ascii="Menlo" w:hAnsi="Menlo" w:cs="Menlo"/>
            <w:color w:val="AA3391"/>
            <w:sz w:val="18"/>
            <w:szCs w:val="18"/>
          </w:rPr>
          <w:delText>else</w:delText>
        </w:r>
        <w:r w:rsidRPr="008313E9" w:rsidDel="001537AD">
          <w:rPr>
            <w:rFonts w:ascii="Menlo" w:hAnsi="Menlo" w:cs="Menlo"/>
            <w:sz w:val="18"/>
            <w:szCs w:val="18"/>
          </w:rPr>
          <w:delText xml:space="preserve"> </w:delText>
        </w:r>
        <w:r w:rsidDel="001537AD">
          <w:delText xml:space="preserve">aninhada em uma declaração </w:delText>
        </w:r>
        <w:r w:rsidDel="001537AD">
          <w:rPr>
            <w:rFonts w:ascii="Menlo" w:hAnsi="Menlo" w:cs="Menlo"/>
            <w:color w:val="AA3391"/>
            <w:sz w:val="18"/>
            <w:szCs w:val="18"/>
          </w:rPr>
          <w:delText>for</w:delText>
        </w:r>
        <w:r w:rsidDel="001537AD">
          <w:delText>-</w:delText>
        </w:r>
        <w:r w:rsidDel="001537AD">
          <w:rPr>
            <w:rFonts w:ascii="Menlo" w:hAnsi="Menlo" w:cs="Menlo"/>
            <w:color w:val="AA3391"/>
            <w:sz w:val="18"/>
            <w:szCs w:val="18"/>
          </w:rPr>
          <w:delText>in</w:delText>
        </w:r>
        <w:r w:rsidDel="001537AD">
          <w:delText xml:space="preserve"> (que percorre ordenadamente cada item um uma coleção, um por um).</w:delText>
        </w:r>
      </w:del>
    </w:p>
    <w:p w14:paraId="3CA6E3DF" w14:textId="77777777" w:rsidR="008B4017" w:rsidRPr="00A66496" w:rsidDel="001537AD" w:rsidRDefault="008B4017">
      <w:pPr>
        <w:rPr>
          <w:del w:id="421" w:author="Willian" w:date="2016-11-05T11:17:00Z"/>
          <w:rFonts w:ascii="Menlo" w:hAnsi="Menlo" w:cs="Menlo"/>
          <w:noProof/>
          <w:sz w:val="21"/>
          <w:szCs w:val="21"/>
          <w:lang w:val="en-US"/>
        </w:rPr>
        <w:pPrChange w:id="422" w:author="Willian" w:date="2016-11-05T11:18:00Z">
          <w:pPr>
            <w:pStyle w:val="NormalWeb"/>
            <w:spacing w:before="460" w:beforeAutospacing="0" w:after="0" w:afterAutospacing="0"/>
            <w:ind w:left="567"/>
            <w:textAlignment w:val="baseline"/>
          </w:pPr>
        </w:pPrChange>
      </w:pPr>
      <w:del w:id="423"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103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87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12</w:delText>
        </w:r>
        <w:r w:rsidRPr="00A66496" w:rsidDel="001537AD">
          <w:rPr>
            <w:rFonts w:ascii="Menlo" w:hAnsi="Menlo" w:cs="Menlo"/>
            <w:noProof/>
            <w:sz w:val="18"/>
            <w:szCs w:val="18"/>
            <w:lang w:val="en-US"/>
          </w:rPr>
          <w:delText>]</w:delText>
        </w:r>
      </w:del>
    </w:p>
    <w:p w14:paraId="6980A4FF" w14:textId="77777777" w:rsidR="008B4017" w:rsidRPr="00A66496" w:rsidDel="001537AD" w:rsidRDefault="008B4017">
      <w:pPr>
        <w:rPr>
          <w:del w:id="424" w:author="Willian" w:date="2016-11-05T11:17:00Z"/>
          <w:rFonts w:ascii="Menlo" w:hAnsi="Menlo" w:cs="Menlo"/>
          <w:noProof/>
          <w:sz w:val="21"/>
          <w:szCs w:val="21"/>
          <w:lang w:val="en-US"/>
        </w:rPr>
        <w:pPrChange w:id="425" w:author="Willian" w:date="2016-11-05T11:18:00Z">
          <w:pPr>
            <w:pStyle w:val="NormalWeb"/>
            <w:spacing w:before="0" w:beforeAutospacing="0" w:after="0" w:afterAutospacing="0"/>
            <w:ind w:left="567"/>
            <w:textAlignment w:val="baseline"/>
          </w:pPr>
        </w:pPrChange>
      </w:pPr>
      <w:del w:id="4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746B351" w14:textId="77777777" w:rsidR="008B4017" w:rsidRPr="00A66496" w:rsidDel="001537AD" w:rsidRDefault="008B4017">
      <w:pPr>
        <w:rPr>
          <w:del w:id="427" w:author="Willian" w:date="2016-11-05T11:17:00Z"/>
          <w:rFonts w:ascii="Menlo" w:hAnsi="Menlo" w:cs="Menlo"/>
          <w:noProof/>
          <w:sz w:val="21"/>
          <w:szCs w:val="21"/>
          <w:lang w:val="en-US"/>
        </w:rPr>
        <w:pPrChange w:id="428" w:author="Willian" w:date="2016-11-05T11:18:00Z">
          <w:pPr>
            <w:pStyle w:val="NormalWeb"/>
            <w:spacing w:before="0" w:beforeAutospacing="0" w:after="0" w:afterAutospacing="0"/>
            <w:ind w:left="567"/>
            <w:textAlignment w:val="baseline"/>
          </w:pPr>
        </w:pPrChange>
      </w:pPr>
      <w:del w:id="4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w:delText>
        </w:r>
      </w:del>
    </w:p>
    <w:p w14:paraId="3E59D463" w14:textId="77777777" w:rsidR="008B4017" w:rsidRPr="00A66496" w:rsidDel="001537AD" w:rsidRDefault="008B4017">
      <w:pPr>
        <w:rPr>
          <w:del w:id="430" w:author="Willian" w:date="2016-11-05T11:17:00Z"/>
          <w:rFonts w:ascii="Menlo" w:hAnsi="Menlo" w:cs="Menlo"/>
          <w:noProof/>
          <w:sz w:val="21"/>
          <w:szCs w:val="21"/>
          <w:lang w:val="en-US"/>
        </w:rPr>
        <w:pPrChange w:id="431" w:author="Willian" w:date="2016-11-05T11:18:00Z">
          <w:pPr>
            <w:pStyle w:val="NormalWeb"/>
            <w:spacing w:before="0" w:beforeAutospacing="0" w:after="0" w:afterAutospacing="0"/>
            <w:ind w:left="567"/>
            <w:textAlignment w:val="baseline"/>
          </w:pPr>
        </w:pPrChange>
      </w:pPr>
      <w:del w:id="4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50</w:delText>
        </w:r>
        <w:r w:rsidRPr="00A66496" w:rsidDel="001537AD">
          <w:rPr>
            <w:rFonts w:ascii="Menlo" w:hAnsi="Menlo" w:cs="Menlo"/>
            <w:noProof/>
            <w:sz w:val="18"/>
            <w:szCs w:val="18"/>
            <w:lang w:val="en-US"/>
          </w:rPr>
          <w:delText xml:space="preserve"> {</w:delText>
        </w:r>
      </w:del>
    </w:p>
    <w:p w14:paraId="1735A904" w14:textId="77777777" w:rsidR="008B4017" w:rsidRPr="00A66496" w:rsidDel="001537AD" w:rsidRDefault="008B4017">
      <w:pPr>
        <w:rPr>
          <w:del w:id="433" w:author="Willian" w:date="2016-11-05T11:17:00Z"/>
          <w:rFonts w:ascii="Menlo" w:hAnsi="Menlo" w:cs="Menlo"/>
          <w:noProof/>
          <w:sz w:val="21"/>
          <w:szCs w:val="21"/>
          <w:lang w:val="en-US"/>
        </w:rPr>
        <w:pPrChange w:id="434" w:author="Willian" w:date="2016-11-05T11:18:00Z">
          <w:pPr>
            <w:pStyle w:val="NormalWeb"/>
            <w:spacing w:before="0" w:beforeAutospacing="0" w:after="0" w:afterAutospacing="0"/>
            <w:ind w:left="567"/>
            <w:textAlignment w:val="baseline"/>
          </w:pPr>
        </w:pPrChange>
      </w:pPr>
      <w:del w:id="43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00A1CA23" w14:textId="77777777" w:rsidR="008B4017" w:rsidRPr="00A66496" w:rsidDel="001537AD" w:rsidRDefault="008B4017">
      <w:pPr>
        <w:rPr>
          <w:del w:id="436" w:author="Willian" w:date="2016-11-05T11:17:00Z"/>
          <w:rFonts w:ascii="Menlo" w:hAnsi="Menlo" w:cs="Menlo"/>
          <w:noProof/>
          <w:sz w:val="21"/>
          <w:szCs w:val="21"/>
          <w:lang w:val="en-US"/>
        </w:rPr>
        <w:pPrChange w:id="437" w:author="Willian" w:date="2016-11-05T11:18:00Z">
          <w:pPr>
            <w:pStyle w:val="NormalWeb"/>
            <w:spacing w:before="0" w:beforeAutospacing="0" w:after="0" w:afterAutospacing="0"/>
            <w:ind w:left="567"/>
            <w:textAlignment w:val="baseline"/>
          </w:pPr>
        </w:pPrChange>
      </w:pPr>
      <w:del w:id="438"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59D43F5C" w14:textId="77777777" w:rsidR="008B4017" w:rsidRPr="00A66496" w:rsidDel="001537AD" w:rsidRDefault="008B4017">
      <w:pPr>
        <w:rPr>
          <w:del w:id="439" w:author="Willian" w:date="2016-11-05T11:17:00Z"/>
          <w:rFonts w:ascii="Menlo" w:hAnsi="Menlo" w:cs="Menlo"/>
          <w:noProof/>
          <w:sz w:val="21"/>
          <w:szCs w:val="21"/>
          <w:lang w:val="en-US"/>
        </w:rPr>
        <w:pPrChange w:id="440" w:author="Willian" w:date="2016-11-05T11:18:00Z">
          <w:pPr>
            <w:pStyle w:val="NormalWeb"/>
            <w:spacing w:before="0" w:beforeAutospacing="0" w:after="0" w:afterAutospacing="0"/>
            <w:ind w:left="567"/>
            <w:textAlignment w:val="baseline"/>
          </w:pPr>
        </w:pPrChange>
      </w:pPr>
      <w:del w:id="44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3E8F916D" w14:textId="77777777" w:rsidR="008B4017" w:rsidRPr="008F50D6" w:rsidDel="001537AD" w:rsidRDefault="008B4017">
      <w:pPr>
        <w:rPr>
          <w:del w:id="442" w:author="Willian" w:date="2016-11-05T11:17:00Z"/>
          <w:rFonts w:ascii="Menlo" w:hAnsi="Menlo" w:cs="Menlo"/>
          <w:noProof/>
          <w:sz w:val="21"/>
          <w:szCs w:val="21"/>
        </w:rPr>
        <w:pPrChange w:id="443" w:author="Willian" w:date="2016-11-05T11:18:00Z">
          <w:pPr>
            <w:pStyle w:val="NormalWeb"/>
            <w:spacing w:before="0" w:beforeAutospacing="0" w:after="0" w:afterAutospacing="0"/>
            <w:ind w:left="567"/>
            <w:textAlignment w:val="baseline"/>
          </w:pPr>
        </w:pPrChange>
      </w:pPr>
      <w:del w:id="444" w:author="Willian" w:date="2016-11-05T11:17:00Z">
        <w:r w:rsidRPr="00A66496" w:rsidDel="001537AD">
          <w:rPr>
            <w:rFonts w:ascii="Menlo" w:hAnsi="Menlo" w:cs="Menlo"/>
            <w:noProof/>
            <w:sz w:val="18"/>
            <w:szCs w:val="18"/>
            <w:lang w:val="en-US"/>
          </w:rPr>
          <w:delText>  </w:delText>
        </w:r>
        <w:r w:rsidRPr="008F50D6" w:rsidDel="001537AD">
          <w:rPr>
            <w:rFonts w:ascii="Menlo" w:hAnsi="Menlo" w:cs="Menlo"/>
            <w:noProof/>
            <w:sz w:val="18"/>
            <w:szCs w:val="18"/>
          </w:rPr>
          <w:delText>}</w:delText>
        </w:r>
      </w:del>
    </w:p>
    <w:p w14:paraId="24CAE235" w14:textId="77777777" w:rsidR="008B4017" w:rsidRPr="008F50D6" w:rsidDel="001537AD" w:rsidRDefault="008B4017">
      <w:pPr>
        <w:rPr>
          <w:del w:id="445" w:author="Willian" w:date="2016-11-05T11:17:00Z"/>
          <w:rFonts w:ascii="Menlo" w:hAnsi="Menlo" w:cs="Menlo"/>
          <w:noProof/>
          <w:sz w:val="21"/>
          <w:szCs w:val="21"/>
        </w:rPr>
        <w:pPrChange w:id="446" w:author="Willian" w:date="2016-11-05T11:18:00Z">
          <w:pPr>
            <w:pStyle w:val="NormalWeb"/>
            <w:spacing w:before="0" w:beforeAutospacing="0" w:after="0" w:afterAutospacing="0"/>
            <w:ind w:left="567"/>
            <w:textAlignment w:val="baseline"/>
          </w:pPr>
        </w:pPrChange>
      </w:pPr>
      <w:del w:id="447" w:author="Willian" w:date="2016-11-05T11:17:00Z">
        <w:r w:rsidRPr="008F50D6" w:rsidDel="001537AD">
          <w:rPr>
            <w:rFonts w:ascii="Menlo" w:hAnsi="Menlo" w:cs="Menlo"/>
            <w:noProof/>
            <w:sz w:val="18"/>
            <w:szCs w:val="18"/>
          </w:rPr>
          <w:delText>}</w:delText>
        </w:r>
      </w:del>
    </w:p>
    <w:p w14:paraId="1654DC67" w14:textId="77777777" w:rsidR="008B4017" w:rsidDel="001537AD" w:rsidRDefault="008B4017">
      <w:pPr>
        <w:rPr>
          <w:del w:id="448" w:author="Willian" w:date="2016-11-05T11:17:00Z"/>
          <w:rFonts w:ascii="Menlo" w:hAnsi="Menlo" w:cs="Menlo"/>
          <w:noProof/>
          <w:sz w:val="18"/>
          <w:szCs w:val="18"/>
        </w:rPr>
        <w:pPrChange w:id="449" w:author="Willian" w:date="2016-11-05T11:18:00Z">
          <w:pPr>
            <w:pStyle w:val="NormalWeb"/>
            <w:spacing w:before="0" w:beforeAutospacing="0" w:after="620" w:afterAutospacing="0"/>
            <w:ind w:left="567"/>
            <w:textAlignment w:val="baseline"/>
          </w:pPr>
        </w:pPrChange>
      </w:pPr>
      <w:del w:id="450" w:author="Willian" w:date="2016-11-05T11:17:00Z">
        <w:r w:rsidRPr="008F50D6" w:rsidDel="001537AD">
          <w:rPr>
            <w:rFonts w:ascii="Menlo" w:hAnsi="Menlo" w:cs="Menlo"/>
            <w:noProof/>
            <w:color w:val="3F6E74"/>
            <w:sz w:val="18"/>
            <w:szCs w:val="18"/>
          </w:rPr>
          <w:delText>print</w:delText>
        </w:r>
        <w:r w:rsidRPr="008F50D6" w:rsidDel="001537AD">
          <w:rPr>
            <w:rFonts w:ascii="Menlo" w:hAnsi="Menlo" w:cs="Menlo"/>
            <w:noProof/>
            <w:sz w:val="18"/>
            <w:szCs w:val="18"/>
          </w:rPr>
          <w:delText>(</w:delText>
        </w:r>
        <w:r w:rsidRPr="008F50D6" w:rsidDel="001537AD">
          <w:rPr>
            <w:rFonts w:ascii="Menlo" w:hAnsi="Menlo" w:cs="Menlo"/>
            <w:noProof/>
            <w:color w:val="3F6E74"/>
            <w:sz w:val="18"/>
            <w:szCs w:val="18"/>
          </w:rPr>
          <w:delText>teamScore</w:delText>
        </w:r>
        <w:r w:rsidRPr="008F50D6" w:rsidDel="001537AD">
          <w:rPr>
            <w:rFonts w:ascii="Menlo" w:hAnsi="Menlo" w:cs="Menlo"/>
            <w:noProof/>
            <w:sz w:val="18"/>
            <w:szCs w:val="18"/>
          </w:rPr>
          <w:delText>)</w:delText>
        </w:r>
      </w:del>
    </w:p>
    <w:p w14:paraId="50982A64" w14:textId="77777777" w:rsidR="008B4017" w:rsidDel="001537AD" w:rsidRDefault="008B4017">
      <w:pPr>
        <w:rPr>
          <w:del w:id="451" w:author="Willian" w:date="2016-11-05T11:17:00Z"/>
          <w:noProof/>
        </w:rPr>
        <w:pPrChange w:id="452" w:author="Willian" w:date="2016-11-05T11:18:00Z">
          <w:pPr>
            <w:pStyle w:val="Ttulo3"/>
          </w:pPr>
        </w:pPrChange>
      </w:pPr>
      <w:del w:id="453" w:author="Willian" w:date="2016-11-05T11:17:00Z">
        <w:r w:rsidDel="001537AD">
          <w:rPr>
            <w:noProof/>
          </w:rPr>
          <w:delText>If - let</w:delText>
        </w:r>
      </w:del>
    </w:p>
    <w:p w14:paraId="789F2966" w14:textId="77777777" w:rsidR="008B4017" w:rsidRPr="00033533" w:rsidDel="001537AD" w:rsidRDefault="008B4017">
      <w:pPr>
        <w:rPr>
          <w:del w:id="454" w:author="Willian" w:date="2016-11-05T11:17:00Z"/>
        </w:rPr>
        <w:pPrChange w:id="455" w:author="Willian" w:date="2016-11-05T11:18:00Z">
          <w:pPr>
            <w:pStyle w:val="NormalWeb"/>
            <w:spacing w:before="0" w:beforeAutospacing="0" w:after="220" w:afterAutospacing="0"/>
          </w:pPr>
        </w:pPrChange>
      </w:pPr>
      <w:del w:id="456" w:author="Willian" w:date="2016-11-05T11:17:00Z">
        <w:r w:rsidRPr="00033533" w:rsidDel="001537AD">
          <w:rPr>
            <w:color w:val="414141"/>
          </w:rPr>
          <w:delText xml:space="preserve">Use um </w:delText>
        </w:r>
        <w:r w:rsidRPr="00033533" w:rsidDel="001537AD">
          <w:rPr>
            <w:i/>
            <w:iCs/>
            <w:color w:val="414141"/>
          </w:rPr>
          <w:delText>optional binding</w:delText>
        </w:r>
        <w:r w:rsidRPr="00033533" w:rsidDel="001537AD">
          <w:rPr>
            <w:color w:val="414141"/>
          </w:rPr>
          <w:delText xml:space="preserve"> (</w:delText>
        </w:r>
        <w:r w:rsidRPr="00033533" w:rsidDel="001537AD">
          <w:rPr>
            <w:rFonts w:ascii="Menlo" w:hAnsi="Menlo" w:cs="Menlo"/>
            <w:color w:val="AA3391"/>
            <w:sz w:val="18"/>
            <w:szCs w:val="18"/>
          </w:rPr>
          <w:delText>if</w:delText>
        </w:r>
        <w:r w:rsidRPr="00033533" w:rsidDel="001537AD">
          <w:rPr>
            <w:rFonts w:ascii="Menlo" w:hAnsi="Menlo" w:cs="Menlo"/>
            <w:color w:val="414141"/>
            <w:sz w:val="18"/>
            <w:szCs w:val="18"/>
          </w:rPr>
          <w:delText>-</w:delText>
        </w:r>
        <w:r w:rsidRPr="00033533" w:rsidDel="001537AD">
          <w:rPr>
            <w:rFonts w:ascii="Menlo" w:hAnsi="Menlo" w:cs="Menlo"/>
            <w:color w:val="AA3391"/>
            <w:sz w:val="18"/>
            <w:szCs w:val="18"/>
          </w:rPr>
          <w:delText>let</w:delText>
        </w:r>
        <w:r w:rsidRPr="00033533" w:rsidDel="001537AD">
          <w:rPr>
            <w:color w:val="414141"/>
          </w:rPr>
          <w:delText xml:space="preserve">) em uma declaração </w:delText>
        </w:r>
        <w:r w:rsidRPr="00033533" w:rsidDel="001537AD">
          <w:rPr>
            <w:rFonts w:ascii="Menlo" w:hAnsi="Menlo" w:cs="Menlo"/>
            <w:color w:val="AA3391"/>
            <w:sz w:val="18"/>
            <w:szCs w:val="18"/>
          </w:rPr>
          <w:delText>if</w:delText>
        </w:r>
        <w:r w:rsidRPr="00033533" w:rsidDel="001537AD">
          <w:rPr>
            <w:color w:val="414141"/>
          </w:rPr>
          <w:delText xml:space="preserve"> para verificar se um </w:delText>
        </w:r>
        <w:r w:rsidRPr="00033533" w:rsidDel="001537AD">
          <w:rPr>
            <w:i/>
            <w:color w:val="414141"/>
          </w:rPr>
          <w:delText>optional</w:delText>
        </w:r>
        <w:r w:rsidRPr="00033533" w:rsidDel="001537AD">
          <w:rPr>
            <w:color w:val="414141"/>
          </w:rPr>
          <w:delText xml:space="preserve"> contém um valor.</w:delText>
        </w:r>
      </w:del>
    </w:p>
    <w:p w14:paraId="0D041D8D" w14:textId="77777777" w:rsidR="008B4017" w:rsidRPr="00A66496" w:rsidDel="001537AD" w:rsidRDefault="008B4017">
      <w:pPr>
        <w:rPr>
          <w:del w:id="457" w:author="Willian" w:date="2016-11-05T11:17:00Z"/>
          <w:rFonts w:ascii="Menlo" w:hAnsi="Menlo" w:cs="Menlo"/>
          <w:noProof/>
          <w:sz w:val="21"/>
          <w:szCs w:val="21"/>
          <w:lang w:val="en-US"/>
        </w:rPr>
        <w:pPrChange w:id="458" w:author="Willian" w:date="2016-11-05T11:18:00Z">
          <w:pPr>
            <w:pStyle w:val="NormalWeb"/>
            <w:spacing w:before="460" w:beforeAutospacing="0" w:after="0" w:afterAutospacing="0"/>
            <w:ind w:left="567"/>
            <w:textAlignment w:val="baseline"/>
          </w:pPr>
        </w:pPrChange>
      </w:pPr>
      <w:del w:id="459"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"John Appleseed"</w:delText>
        </w:r>
      </w:del>
    </w:p>
    <w:p w14:paraId="71EE687C" w14:textId="77777777" w:rsidR="008B4017" w:rsidRPr="00A66496" w:rsidDel="001537AD" w:rsidRDefault="008B4017">
      <w:pPr>
        <w:rPr>
          <w:del w:id="460" w:author="Willian" w:date="2016-11-05T11:17:00Z"/>
          <w:rFonts w:ascii="Menlo" w:hAnsi="Menlo" w:cs="Menlo"/>
          <w:noProof/>
          <w:sz w:val="21"/>
          <w:szCs w:val="21"/>
          <w:lang w:val="en-US"/>
        </w:rPr>
        <w:pPrChange w:id="461" w:author="Willian" w:date="2016-11-05T11:18:00Z">
          <w:pPr>
            <w:pStyle w:val="NormalWeb"/>
            <w:spacing w:before="0" w:beforeAutospacing="0" w:after="0" w:afterAutospacing="0"/>
            <w:ind w:left="567"/>
            <w:textAlignment w:val="baseline"/>
          </w:pPr>
        </w:pPrChange>
      </w:pPr>
      <w:del w:id="462"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622B5B13" w14:textId="77777777" w:rsidR="008B4017" w:rsidRPr="00A66496" w:rsidDel="001537AD" w:rsidRDefault="008B4017">
      <w:pPr>
        <w:rPr>
          <w:del w:id="463" w:author="Willian" w:date="2016-11-05T11:17:00Z"/>
          <w:rFonts w:ascii="Menlo" w:hAnsi="Menlo" w:cs="Menlo"/>
          <w:noProof/>
          <w:sz w:val="21"/>
          <w:szCs w:val="21"/>
          <w:lang w:val="en-US"/>
        </w:rPr>
        <w:pPrChange w:id="464" w:author="Willian" w:date="2016-11-05T11:18:00Z">
          <w:pPr>
            <w:pStyle w:val="NormalWeb"/>
            <w:spacing w:before="0" w:beforeAutospacing="0" w:after="0" w:afterAutospacing="0"/>
            <w:ind w:left="567"/>
            <w:textAlignment w:val="baseline"/>
          </w:pPr>
        </w:pPrChange>
      </w:pPr>
      <w:del w:id="465"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451D5D3" w14:textId="77777777" w:rsidR="008B4017" w:rsidRPr="00BF45CD" w:rsidDel="001537AD" w:rsidRDefault="008B4017">
      <w:pPr>
        <w:rPr>
          <w:del w:id="466" w:author="Willian" w:date="2016-11-05T11:17:00Z"/>
          <w:rFonts w:ascii="Menlo" w:hAnsi="Menlo" w:cs="Menlo"/>
          <w:noProof/>
          <w:sz w:val="21"/>
          <w:szCs w:val="21"/>
        </w:rPr>
        <w:pPrChange w:id="467" w:author="Willian" w:date="2016-11-05T11:18:00Z">
          <w:pPr>
            <w:pStyle w:val="NormalWeb"/>
            <w:spacing w:before="0" w:beforeAutospacing="0" w:after="0" w:afterAutospacing="0"/>
            <w:ind w:left="567"/>
            <w:textAlignment w:val="baseline"/>
          </w:pPr>
        </w:pPrChange>
      </w:pPr>
      <w:del w:id="468" w:author="Willian" w:date="2016-11-05T11:17:00Z">
        <w:r w:rsidRPr="00A66496" w:rsidDel="001537AD">
          <w:rPr>
            <w:rFonts w:ascii="Menlo" w:hAnsi="Menlo" w:cs="Menlo"/>
            <w:noProof/>
            <w:sz w:val="18"/>
            <w:szCs w:val="18"/>
            <w:lang w:val="en-US"/>
          </w:rPr>
          <w:delText>  </w:delText>
        </w:r>
        <w:r w:rsidRPr="00BF45CD" w:rsidDel="001537AD">
          <w:rPr>
            <w:rFonts w:ascii="Menlo" w:hAnsi="Menlo" w:cs="Menlo"/>
            <w:noProof/>
            <w:color w:val="3F6E74"/>
            <w:sz w:val="18"/>
            <w:szCs w:val="18"/>
          </w:rPr>
          <w:delText>greeting</w:delText>
        </w:r>
        <w:r w:rsidRPr="00BF45CD" w:rsidDel="001537AD">
          <w:rPr>
            <w:rFonts w:ascii="Menlo" w:hAnsi="Menlo" w:cs="Menlo"/>
            <w:noProof/>
            <w:sz w:val="18"/>
            <w:szCs w:val="18"/>
          </w:rPr>
          <w:delText xml:space="preserve"> = </w:delText>
        </w:r>
        <w:r w:rsidRPr="00BF45CD" w:rsidDel="001537AD">
          <w:rPr>
            <w:rFonts w:ascii="Menlo" w:hAnsi="Menlo" w:cs="Menlo"/>
            <w:noProof/>
            <w:color w:val="C41A16"/>
            <w:sz w:val="18"/>
            <w:szCs w:val="18"/>
          </w:rPr>
          <w:delText xml:space="preserve">"Hello, </w:delText>
        </w:r>
        <w:r w:rsidRPr="00BF45CD" w:rsidDel="001537AD">
          <w:rPr>
            <w:rFonts w:ascii="Menlo" w:hAnsi="Menlo" w:cs="Menlo"/>
            <w:noProof/>
            <w:sz w:val="18"/>
            <w:szCs w:val="18"/>
          </w:rPr>
          <w:delText>\(</w:delText>
        </w:r>
        <w:r w:rsidRPr="00BF45CD" w:rsidDel="001537AD">
          <w:rPr>
            <w:rFonts w:ascii="Menlo" w:hAnsi="Menlo" w:cs="Menlo"/>
            <w:noProof/>
            <w:color w:val="3F6E74"/>
            <w:sz w:val="18"/>
            <w:szCs w:val="18"/>
          </w:rPr>
          <w:delText>name</w:delText>
        </w:r>
        <w:r w:rsidRPr="00BF45CD" w:rsidDel="001537AD">
          <w:rPr>
            <w:rFonts w:ascii="Menlo" w:hAnsi="Menlo" w:cs="Menlo"/>
            <w:noProof/>
            <w:sz w:val="18"/>
            <w:szCs w:val="18"/>
          </w:rPr>
          <w:delText>)</w:delText>
        </w:r>
        <w:r w:rsidRPr="00BF45CD" w:rsidDel="001537AD">
          <w:rPr>
            <w:rFonts w:ascii="Menlo" w:hAnsi="Menlo" w:cs="Menlo"/>
            <w:noProof/>
            <w:color w:val="C41A16"/>
            <w:sz w:val="18"/>
            <w:szCs w:val="18"/>
          </w:rPr>
          <w:delText>"</w:delText>
        </w:r>
      </w:del>
    </w:p>
    <w:p w14:paraId="4284C509" w14:textId="77777777" w:rsidR="008B4017" w:rsidRPr="00BF45CD" w:rsidDel="001537AD" w:rsidRDefault="008B4017">
      <w:pPr>
        <w:rPr>
          <w:del w:id="469" w:author="Willian" w:date="2016-11-05T11:17:00Z"/>
          <w:rFonts w:ascii="Menlo" w:hAnsi="Menlo" w:cs="Menlo"/>
          <w:noProof/>
          <w:sz w:val="21"/>
          <w:szCs w:val="21"/>
        </w:rPr>
        <w:pPrChange w:id="470" w:author="Willian" w:date="2016-11-05T11:18:00Z">
          <w:pPr>
            <w:pStyle w:val="NormalWeb"/>
            <w:spacing w:before="0" w:beforeAutospacing="0" w:after="620" w:afterAutospacing="0"/>
            <w:ind w:left="567"/>
            <w:textAlignment w:val="baseline"/>
          </w:pPr>
        </w:pPrChange>
      </w:pPr>
      <w:del w:id="471" w:author="Willian" w:date="2016-11-05T11:17:00Z">
        <w:r w:rsidRPr="00BF45CD" w:rsidDel="001537AD">
          <w:rPr>
            <w:rFonts w:ascii="Menlo" w:hAnsi="Menlo" w:cs="Menlo"/>
            <w:noProof/>
            <w:sz w:val="18"/>
            <w:szCs w:val="18"/>
          </w:rPr>
          <w:delText>}</w:delText>
        </w:r>
      </w:del>
    </w:p>
    <w:p w14:paraId="7A87CBBF" w14:textId="77777777" w:rsidR="008B4017" w:rsidRPr="00BF45CD" w:rsidDel="001537AD" w:rsidRDefault="008B4017">
      <w:pPr>
        <w:rPr>
          <w:del w:id="472" w:author="Willian" w:date="2016-11-05T11:17:00Z"/>
        </w:rPr>
        <w:pPrChange w:id="473" w:author="Willian" w:date="2016-11-05T11:18:00Z">
          <w:pPr>
            <w:pStyle w:val="Dica"/>
          </w:pPr>
        </w:pPrChange>
      </w:pPr>
      <w:del w:id="474" w:author="Willian" w:date="2016-11-05T11:17:00Z">
        <w:r w:rsidDel="001537AD">
          <w:delText xml:space="preserve">DICA: Mude o valor de </w:delText>
        </w:r>
        <w:r w:rsidRPr="00033533" w:rsidDel="001537AD">
          <w:rPr>
            <w:rFonts w:ascii="Menlo" w:hAnsi="Menlo" w:cs="Menlo"/>
            <w:color w:val="3F6E74"/>
            <w:sz w:val="18"/>
            <w:szCs w:val="18"/>
          </w:rPr>
          <w:delText>optionalName</w:delText>
        </w:r>
        <w:r w:rsidRPr="00033533" w:rsidDel="001537AD">
          <w:delText xml:space="preserve"> para </w:delText>
        </w:r>
        <w:r w:rsidRPr="00033533" w:rsidDel="001537AD">
          <w:rPr>
            <w:rFonts w:ascii="Menlo" w:hAnsi="Menlo" w:cs="Menlo"/>
            <w:color w:val="AA3391"/>
            <w:sz w:val="18"/>
            <w:szCs w:val="18"/>
          </w:rPr>
          <w:delText>nil</w:delText>
        </w:r>
        <w:r w:rsidRPr="00033533" w:rsidDel="001537AD">
          <w:delText xml:space="preserve">. </w:delText>
        </w:r>
        <w:r w:rsidDel="001537AD">
          <w:delText>Qual vai ser a saudação (</w:delText>
        </w:r>
        <w:r w:rsidRPr="00033533" w:rsidDel="001537AD">
          <w:rPr>
            <w:rFonts w:ascii="Menlo" w:hAnsi="Menlo" w:cs="Menlo"/>
            <w:color w:val="3F6E74"/>
            <w:sz w:val="18"/>
            <w:szCs w:val="18"/>
          </w:rPr>
          <w:delText>greeting</w:delText>
        </w:r>
        <w:r w:rsidDel="001537AD">
          <w:delText>) obtida</w:delText>
        </w:r>
        <w:r w:rsidRPr="00033533" w:rsidDel="001537AD">
          <w:delText xml:space="preserve">? </w:delText>
        </w:r>
        <w:r w:rsidDel="001537AD">
          <w:delText xml:space="preserve">Adicione um </w:delText>
        </w:r>
        <w:r w:rsidDel="001537AD">
          <w:rPr>
            <w:rFonts w:ascii="Menlo" w:hAnsi="Menlo" w:cs="Menlo"/>
            <w:color w:val="AA3391"/>
            <w:sz w:val="18"/>
            <w:szCs w:val="18"/>
          </w:rPr>
          <w:delText>else</w:delText>
        </w:r>
        <w:r w:rsidDel="001537AD">
          <w:delText xml:space="preserve">, para tratar o caso em que </w:delText>
        </w:r>
        <w:r w:rsidRPr="00033533" w:rsidDel="001537AD">
          <w:rPr>
            <w:rFonts w:ascii="Menlo" w:hAnsi="Menlo" w:cs="Menlo"/>
            <w:color w:val="3F6E74"/>
            <w:sz w:val="18"/>
            <w:szCs w:val="18"/>
          </w:rPr>
          <w:delText>optionalName</w:delText>
        </w:r>
        <w:r w:rsidRPr="00033533" w:rsidDel="001537AD">
          <w:delText xml:space="preserve"> </w:delText>
        </w:r>
        <w:r w:rsidDel="001537AD">
          <w:delText xml:space="preserve">é </w:delText>
        </w:r>
        <w:r w:rsidRPr="00033533" w:rsidDel="001537AD">
          <w:rPr>
            <w:rFonts w:ascii="Menlo" w:hAnsi="Menlo" w:cs="Menlo"/>
            <w:color w:val="AA3391"/>
            <w:sz w:val="18"/>
            <w:szCs w:val="18"/>
          </w:rPr>
          <w:delText>nil</w:delText>
        </w:r>
        <w:r w:rsidDel="001537AD">
          <w:rPr>
            <w:rFonts w:ascii="Menlo" w:hAnsi="Menlo" w:cs="Menlo"/>
            <w:color w:val="AA3391"/>
            <w:sz w:val="18"/>
            <w:szCs w:val="18"/>
          </w:rPr>
          <w:delText>.</w:delText>
        </w:r>
      </w:del>
    </w:p>
    <w:p w14:paraId="46A06AA7" w14:textId="77777777" w:rsidR="008B4017" w:rsidDel="001537AD" w:rsidRDefault="008B4017" w:rsidP="008B4017">
      <w:pPr>
        <w:rPr>
          <w:del w:id="475" w:author="Willian" w:date="2016-11-05T11:17:00Z"/>
        </w:rPr>
      </w:pPr>
    </w:p>
    <w:p w14:paraId="132863B5" w14:textId="77777777" w:rsidR="008B4017" w:rsidDel="001537AD" w:rsidRDefault="008B4017" w:rsidP="008B4017">
      <w:pPr>
        <w:rPr>
          <w:del w:id="476" w:author="Willian" w:date="2016-11-05T11:17:00Z"/>
        </w:rPr>
      </w:pPr>
      <w:del w:id="477" w:author="Willian" w:date="2016-11-05T11:17:00Z">
        <w:r w:rsidDel="001537AD">
          <w:delText xml:space="preserve">Se o valor opcional  é </w:delText>
        </w:r>
        <w:r w:rsidRPr="00581624" w:rsidDel="001537AD">
          <w:rPr>
            <w:rFonts w:ascii="Menlo" w:hAnsi="Menlo" w:cs="Menlo"/>
            <w:color w:val="AA3391"/>
            <w:sz w:val="18"/>
            <w:szCs w:val="18"/>
          </w:rPr>
          <w:delText>nil</w:delText>
        </w:r>
        <w:r w:rsidDel="001537AD">
          <w:delText xml:space="preserve">, a condição é </w:delText>
        </w:r>
        <w:r w:rsidDel="001537AD">
          <w:rPr>
            <w:rFonts w:ascii="Menlo" w:hAnsi="Menlo" w:cs="Menlo"/>
            <w:color w:val="AA3391"/>
            <w:sz w:val="18"/>
            <w:szCs w:val="18"/>
          </w:rPr>
          <w:delText>false</w:delText>
        </w:r>
        <w:r w:rsidDel="001537AD">
          <w:delText xml:space="preserve">, e o código entre chaves é ignorada. Caso contrário, o valor opcional é desembrulhado e atribuído a constante definida com </w:delText>
        </w:r>
        <w:r w:rsidDel="001537AD">
          <w:rPr>
            <w:rFonts w:ascii="Menlo" w:hAnsi="Menlo" w:cs="Menlo"/>
            <w:color w:val="AA3391"/>
            <w:sz w:val="18"/>
            <w:szCs w:val="18"/>
          </w:rPr>
          <w:delText>let</w:delText>
        </w:r>
        <w:r w:rsidDel="001537AD">
          <w:delText xml:space="preserve"> (no exemplo acima é </w:delText>
        </w:r>
        <w:r w:rsidRPr="00BF45CD" w:rsidDel="001537AD">
          <w:rPr>
            <w:rFonts w:ascii="Menlo" w:hAnsi="Menlo" w:cs="Menlo"/>
            <w:color w:val="3F6E74"/>
            <w:sz w:val="18"/>
            <w:szCs w:val="18"/>
          </w:rPr>
          <w:delText>name</w:delText>
        </w:r>
        <w:r w:rsidDel="001537AD">
          <w:delText>), o que torna o valor desembrulhado disponível dentro do bloco de código.</w:delText>
        </w:r>
      </w:del>
    </w:p>
    <w:p w14:paraId="0F85E4D5" w14:textId="77777777" w:rsidR="008B4017" w:rsidDel="001537AD" w:rsidRDefault="008B4017">
      <w:pPr>
        <w:rPr>
          <w:del w:id="478" w:author="Willian" w:date="2016-11-05T11:17:00Z"/>
        </w:rPr>
        <w:pPrChange w:id="479" w:author="Willian" w:date="2016-11-05T11:18:00Z">
          <w:pPr>
            <w:pStyle w:val="Ttulo3"/>
          </w:pPr>
        </w:pPrChange>
      </w:pPr>
      <w:del w:id="480" w:author="Willian" w:date="2016-11-05T11:17:00Z">
        <w:r w:rsidDel="001537AD">
          <w:delText>Where</w:delText>
        </w:r>
      </w:del>
    </w:p>
    <w:p w14:paraId="1EA87D32" w14:textId="77777777" w:rsidR="008B4017" w:rsidDel="001537AD" w:rsidRDefault="008B4017" w:rsidP="008B4017">
      <w:pPr>
        <w:rPr>
          <w:del w:id="481" w:author="Willian" w:date="2016-11-05T11:17:00Z"/>
        </w:rPr>
      </w:pPr>
      <w:del w:id="482" w:author="Willian" w:date="2016-11-05T11:17:00Z">
        <w:r w:rsidDel="001537AD">
          <w:delText>Você pode usar uma única instrução</w:delText>
        </w:r>
        <w:r w:rsidRPr="007473A0" w:rsidDel="001537AD">
          <w:rPr>
            <w:rFonts w:ascii="Menlo" w:hAnsi="Menlo" w:cs="Menlo"/>
            <w:color w:val="AA3391"/>
            <w:sz w:val="18"/>
            <w:szCs w:val="18"/>
          </w:rPr>
          <w:delText xml:space="preserve"> </w:delText>
        </w:r>
        <w:r w:rsidRPr="00033533" w:rsidDel="001537AD">
          <w:rPr>
            <w:rFonts w:ascii="Menlo" w:hAnsi="Menlo" w:cs="Menlo"/>
            <w:color w:val="AA3391"/>
            <w:sz w:val="18"/>
            <w:szCs w:val="18"/>
          </w:rPr>
          <w:delText>if</w:delText>
        </w:r>
        <w:r w:rsidDel="001537AD">
          <w:delText xml:space="preserve"> para ligar vários valores. Uma cláusula </w:delText>
        </w:r>
        <w:r w:rsidDel="001537AD">
          <w:rPr>
            <w:rFonts w:ascii="Menlo" w:hAnsi="Menlo" w:cs="Menlo"/>
            <w:color w:val="AA3391"/>
            <w:sz w:val="18"/>
            <w:szCs w:val="18"/>
          </w:rPr>
          <w:delText>where</w:delText>
        </w:r>
        <w:r w:rsidDel="001537AD">
          <w:delText xml:space="preserve"> pode ser adicionada para ampliar o escopo da instrução condicional. Neste caso, o </w:delText>
        </w:r>
        <w:r w:rsidRPr="00033533" w:rsidDel="001537AD">
          <w:rPr>
            <w:rFonts w:ascii="Menlo" w:hAnsi="Menlo" w:cs="Menlo"/>
            <w:color w:val="AA3391"/>
            <w:sz w:val="18"/>
            <w:szCs w:val="18"/>
          </w:rPr>
          <w:delText>if</w:delText>
        </w:r>
        <w:r w:rsidDel="001537AD">
          <w:delText xml:space="preserve"> é executado apenas se a as condições forem </w:delText>
        </w:r>
        <w:r w:rsidDel="001537AD">
          <w:rPr>
            <w:rFonts w:ascii="Menlo" w:hAnsi="Menlo" w:cs="Menlo"/>
            <w:color w:val="AA3391"/>
            <w:sz w:val="18"/>
            <w:szCs w:val="18"/>
          </w:rPr>
          <w:delText>true</w:delText>
        </w:r>
        <w:r w:rsidDel="001537AD">
          <w:delText xml:space="preserve"> para todos estes valores definidos no </w:delText>
        </w:r>
        <w:r w:rsidDel="001537AD">
          <w:rPr>
            <w:rFonts w:ascii="Menlo" w:hAnsi="Menlo" w:cs="Menlo"/>
            <w:color w:val="AA3391"/>
            <w:sz w:val="18"/>
            <w:szCs w:val="18"/>
          </w:rPr>
          <w:delText>where</w:delText>
        </w:r>
        <w:r w:rsidDel="001537AD">
          <w:delText>.</w:delText>
        </w:r>
      </w:del>
    </w:p>
    <w:p w14:paraId="40D7BB62" w14:textId="77777777" w:rsidR="008B4017" w:rsidRPr="00A66496" w:rsidDel="001537AD" w:rsidRDefault="008B4017">
      <w:pPr>
        <w:rPr>
          <w:del w:id="483" w:author="Willian" w:date="2016-11-05T11:17:00Z"/>
          <w:rFonts w:ascii="Menlo" w:hAnsi="Menlo" w:cs="Menlo"/>
          <w:noProof/>
          <w:color w:val="C41A16"/>
          <w:sz w:val="18"/>
          <w:szCs w:val="18"/>
          <w:lang w:val="en-US"/>
        </w:rPr>
        <w:pPrChange w:id="484" w:author="Willian" w:date="2016-11-05T11:18:00Z">
          <w:pPr>
            <w:pStyle w:val="NormalWeb"/>
            <w:spacing w:before="460" w:beforeAutospacing="0" w:after="0" w:afterAutospacing="0"/>
            <w:ind w:left="567"/>
            <w:textAlignment w:val="baseline"/>
          </w:pPr>
        </w:pPrChange>
      </w:pPr>
      <w:del w:id="48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2F3C7EBC" w14:textId="77777777" w:rsidR="008B4017" w:rsidRPr="00A66496" w:rsidDel="001537AD" w:rsidRDefault="008B4017">
      <w:pPr>
        <w:rPr>
          <w:del w:id="486" w:author="Willian" w:date="2016-11-05T11:17:00Z"/>
          <w:rFonts w:ascii="Menlo" w:hAnsi="Menlo" w:cs="Menlo"/>
          <w:noProof/>
          <w:sz w:val="21"/>
          <w:szCs w:val="21"/>
          <w:lang w:val="en-US"/>
        </w:rPr>
        <w:pPrChange w:id="487" w:author="Willian" w:date="2016-11-05T11:18:00Z">
          <w:pPr>
            <w:pStyle w:val="NormalWeb"/>
            <w:spacing w:before="0" w:beforeAutospacing="0" w:after="0" w:afterAutospacing="0"/>
            <w:ind w:left="567"/>
            <w:textAlignment w:val="baseline"/>
          </w:pPr>
        </w:pPrChange>
      </w:pPr>
      <w:del w:id="48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where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hasPrefix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ED6CDDC" w14:textId="77777777" w:rsidR="008B4017" w:rsidRPr="00222371" w:rsidDel="001537AD" w:rsidRDefault="008B4017">
      <w:pPr>
        <w:rPr>
          <w:del w:id="489" w:author="Willian" w:date="2016-11-05T11:17:00Z"/>
          <w:rFonts w:ascii="Menlo" w:hAnsi="Menlo" w:cs="Menlo"/>
          <w:noProof/>
          <w:sz w:val="21"/>
          <w:szCs w:val="21"/>
        </w:rPr>
        <w:pPrChange w:id="490" w:author="Willian" w:date="2016-11-05T11:18:00Z">
          <w:pPr>
            <w:pStyle w:val="NormalWeb"/>
            <w:spacing w:before="0" w:beforeAutospacing="0" w:after="0" w:afterAutospacing="0"/>
            <w:ind w:left="567"/>
            <w:textAlignment w:val="baseline"/>
          </w:pPr>
        </w:pPrChange>
      </w:pPr>
      <w:del w:id="491" w:author="Willian" w:date="2016-11-05T11:17:00Z">
        <w:r w:rsidRPr="00A66496" w:rsidDel="001537AD">
          <w:rPr>
            <w:rFonts w:ascii="Menlo" w:hAnsi="Menlo" w:cs="Menlo"/>
            <w:noProof/>
            <w:sz w:val="18"/>
            <w:szCs w:val="18"/>
            <w:lang w:val="en-US"/>
          </w:rPr>
          <w:delText>  </w:delText>
        </w:r>
        <w:r w:rsidRPr="00222371" w:rsidDel="001537AD">
          <w:rPr>
            <w:rFonts w:ascii="Menlo" w:hAnsi="Menlo" w:cs="Menlo"/>
            <w:noProof/>
            <w:color w:val="3F6E74"/>
            <w:sz w:val="18"/>
            <w:szCs w:val="18"/>
          </w:rPr>
          <w:delText>greeting</w:delText>
        </w:r>
        <w:r w:rsidRPr="00222371" w:rsidDel="001537AD">
          <w:rPr>
            <w:rFonts w:ascii="Menlo" w:hAnsi="Menlo" w:cs="Menlo"/>
            <w:noProof/>
            <w:sz w:val="18"/>
            <w:szCs w:val="18"/>
          </w:rPr>
          <w:delText xml:space="preserve"> = </w:delText>
        </w:r>
        <w:r w:rsidRPr="00222371" w:rsidDel="001537AD">
          <w:rPr>
            <w:rFonts w:ascii="Menlo" w:hAnsi="Menlo" w:cs="Menlo"/>
            <w:noProof/>
            <w:color w:val="C41A16"/>
            <w:sz w:val="18"/>
            <w:szCs w:val="18"/>
          </w:rPr>
          <w:delText>"</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hello</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 xml:space="preserve">, </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name</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w:delText>
        </w:r>
      </w:del>
    </w:p>
    <w:p w14:paraId="51A44969" w14:textId="77777777" w:rsidR="008B4017" w:rsidDel="001537AD" w:rsidRDefault="008B4017">
      <w:pPr>
        <w:rPr>
          <w:del w:id="492" w:author="Willian" w:date="2016-11-05T11:17:00Z"/>
          <w:rFonts w:ascii="Menlo" w:hAnsi="Menlo" w:cs="Menlo"/>
          <w:noProof/>
          <w:sz w:val="18"/>
          <w:szCs w:val="18"/>
        </w:rPr>
        <w:pPrChange w:id="493" w:author="Willian" w:date="2016-11-05T11:18:00Z">
          <w:pPr>
            <w:pStyle w:val="NormalWeb"/>
            <w:spacing w:before="0" w:beforeAutospacing="0" w:after="620" w:afterAutospacing="0"/>
            <w:ind w:left="567"/>
            <w:textAlignment w:val="baseline"/>
          </w:pPr>
        </w:pPrChange>
      </w:pPr>
      <w:del w:id="494" w:author="Willian" w:date="2016-11-05T11:17:00Z">
        <w:r w:rsidRPr="00222371" w:rsidDel="001537AD">
          <w:rPr>
            <w:rFonts w:ascii="Menlo" w:hAnsi="Menlo" w:cs="Menlo"/>
            <w:noProof/>
            <w:sz w:val="18"/>
            <w:szCs w:val="18"/>
          </w:rPr>
          <w:delText>}</w:delText>
        </w:r>
      </w:del>
    </w:p>
    <w:p w14:paraId="26A12ED7" w14:textId="77777777" w:rsidR="008B4017" w:rsidDel="001537AD" w:rsidRDefault="008B4017">
      <w:pPr>
        <w:rPr>
          <w:del w:id="495" w:author="Willian" w:date="2016-11-05T11:17:00Z"/>
          <w:noProof/>
        </w:rPr>
        <w:pPrChange w:id="496" w:author="Willian" w:date="2016-11-05T11:18:00Z">
          <w:pPr>
            <w:pStyle w:val="Ttulo3"/>
          </w:pPr>
        </w:pPrChange>
      </w:pPr>
      <w:del w:id="497" w:author="Willian" w:date="2016-11-05T11:17:00Z">
        <w:r w:rsidDel="001537AD">
          <w:rPr>
            <w:noProof/>
          </w:rPr>
          <w:delText>Switch</w:delText>
        </w:r>
      </w:del>
    </w:p>
    <w:p w14:paraId="108EC4F3" w14:textId="77777777" w:rsidR="008B4017" w:rsidDel="001537AD" w:rsidRDefault="008B4017" w:rsidP="008B4017">
      <w:pPr>
        <w:rPr>
          <w:del w:id="498" w:author="Willian" w:date="2016-11-05T11:17:00Z"/>
        </w:rPr>
      </w:pPr>
      <w:del w:id="499" w:author="Willian" w:date="2016-11-05T11:17:00Z">
        <w:r w:rsidDel="001537AD">
          <w:delText xml:space="preserve">Switches em Swift são muito poderosos. Uma declaração </w:delText>
        </w:r>
        <w:r w:rsidDel="001537AD">
          <w:rPr>
            <w:rFonts w:ascii="Menlo" w:hAnsi="Menlo" w:cs="Menlo"/>
            <w:color w:val="AA3391"/>
            <w:sz w:val="18"/>
            <w:szCs w:val="18"/>
          </w:rPr>
          <w:delText>switch</w:delText>
        </w:r>
        <w:r w:rsidDel="001537AD">
          <w:delText xml:space="preserve"> suporta qualquer tipo de dado e uma grande variedade de operações de comparação não se limitando a números inteiros e testes de igualdade como em Java. Neste exemplo, o </w:delText>
        </w:r>
        <w:r w:rsidDel="001537AD">
          <w:rPr>
            <w:rFonts w:ascii="Menlo" w:hAnsi="Menlo" w:cs="Menlo"/>
            <w:color w:val="AA3391"/>
            <w:sz w:val="18"/>
            <w:szCs w:val="18"/>
          </w:rPr>
          <w:delText>switch</w:delText>
        </w:r>
        <w:r w:rsidDel="001537AD">
          <w:delText xml:space="preserve"> passa sobre o valor da string </w:delText>
        </w:r>
        <w:r w:rsidRPr="00222371" w:rsidDel="001537AD">
          <w:rPr>
            <w:rFonts w:ascii="Menlo" w:hAnsi="Menlo" w:cs="Menlo"/>
            <w:color w:val="3F6E74"/>
            <w:sz w:val="18"/>
            <w:szCs w:val="18"/>
          </w:rPr>
          <w:delText>vegetable</w:delText>
        </w:r>
        <w:r w:rsidDel="001537AD">
          <w:delText>, comparando o valor de cada um dos seus casos e realizando o tratamento correspondente.</w:delText>
        </w:r>
      </w:del>
    </w:p>
    <w:p w14:paraId="502665C2" w14:textId="77777777" w:rsidR="008B4017" w:rsidRPr="001824AA" w:rsidDel="001537AD" w:rsidRDefault="008B4017">
      <w:pPr>
        <w:rPr>
          <w:del w:id="500" w:author="Willian" w:date="2016-11-05T11:17:00Z"/>
          <w:rFonts w:ascii="Menlo" w:hAnsi="Menlo" w:cs="Menlo"/>
          <w:noProof/>
          <w:color w:val="C41A16"/>
          <w:sz w:val="18"/>
          <w:szCs w:val="18"/>
          <w:lang w:val="en-US"/>
        </w:rPr>
        <w:pPrChange w:id="501" w:author="Willian" w:date="2016-11-05T11:18:00Z">
          <w:pPr>
            <w:pStyle w:val="NormalWeb"/>
            <w:spacing w:before="460" w:beforeAutospacing="0" w:after="0" w:afterAutospacing="0"/>
            <w:ind w:left="567"/>
            <w:textAlignment w:val="baseline"/>
          </w:pPr>
        </w:pPrChange>
      </w:pPr>
      <w:del w:id="502" w:author="Willian" w:date="2016-11-05T11:17:00Z">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"red pepper"</w:delText>
        </w:r>
      </w:del>
    </w:p>
    <w:p w14:paraId="6C1AA841" w14:textId="77777777" w:rsidR="008B4017" w:rsidRPr="001824AA" w:rsidDel="001537AD" w:rsidRDefault="008B4017">
      <w:pPr>
        <w:rPr>
          <w:del w:id="503" w:author="Willian" w:date="2016-11-05T11:17:00Z"/>
          <w:rFonts w:ascii="Menlo" w:hAnsi="Menlo" w:cs="Menlo"/>
          <w:noProof/>
          <w:sz w:val="21"/>
          <w:szCs w:val="21"/>
          <w:lang w:val="en-US"/>
        </w:rPr>
        <w:pPrChange w:id="504" w:author="Willian" w:date="2016-11-05T11:18:00Z">
          <w:pPr>
            <w:pStyle w:val="NormalWeb"/>
            <w:spacing w:before="0" w:beforeAutospacing="0" w:after="0" w:afterAutospacing="0"/>
            <w:ind w:left="567"/>
            <w:textAlignment w:val="baseline"/>
          </w:pPr>
        </w:pPrChange>
      </w:pPr>
      <w:del w:id="505" w:author="Willian" w:date="2016-11-05T11:17:00Z">
        <w:r w:rsidRPr="001824AA" w:rsidDel="001537AD">
          <w:rPr>
            <w:rFonts w:ascii="Menlo" w:hAnsi="Menlo" w:cs="Menlo"/>
            <w:noProof/>
            <w:color w:val="AA3391"/>
            <w:sz w:val="18"/>
            <w:szCs w:val="18"/>
            <w:lang w:val="en-US"/>
          </w:rPr>
          <w:delText>switch</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w:delText>
        </w:r>
      </w:del>
    </w:p>
    <w:p w14:paraId="55B5AB37" w14:textId="77777777" w:rsidR="008B4017" w:rsidRPr="001824AA" w:rsidDel="001537AD" w:rsidRDefault="008B4017">
      <w:pPr>
        <w:rPr>
          <w:del w:id="506" w:author="Willian" w:date="2016-11-05T11:17:00Z"/>
          <w:rFonts w:ascii="Menlo" w:hAnsi="Menlo" w:cs="Menlo"/>
          <w:noProof/>
          <w:sz w:val="21"/>
          <w:szCs w:val="21"/>
          <w:lang w:val="en-US"/>
        </w:rPr>
        <w:pPrChange w:id="507" w:author="Willian" w:date="2016-11-05T11:18:00Z">
          <w:pPr>
            <w:pStyle w:val="NormalWeb"/>
            <w:spacing w:before="0" w:beforeAutospacing="0" w:after="0" w:afterAutospacing="0"/>
            <w:ind w:left="567"/>
            <w:textAlignment w:val="baseline"/>
          </w:pPr>
        </w:pPrChange>
      </w:pPr>
      <w:del w:id="508"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"celery"</w:delText>
        </w:r>
        <w:r w:rsidRPr="001824AA" w:rsidDel="001537AD">
          <w:rPr>
            <w:rFonts w:ascii="Menlo" w:hAnsi="Menlo" w:cs="Menlo"/>
            <w:noProof/>
            <w:sz w:val="18"/>
            <w:szCs w:val="18"/>
            <w:lang w:val="en-US"/>
          </w:rPr>
          <w:delText>:</w:delText>
        </w:r>
      </w:del>
    </w:p>
    <w:p w14:paraId="35764282" w14:textId="77777777" w:rsidR="008B4017" w:rsidRPr="001824AA" w:rsidDel="001537AD" w:rsidRDefault="008B4017">
      <w:pPr>
        <w:rPr>
          <w:del w:id="509" w:author="Willian" w:date="2016-11-05T11:17:00Z"/>
          <w:rFonts w:ascii="Menlo" w:hAnsi="Menlo" w:cs="Menlo"/>
          <w:noProof/>
          <w:sz w:val="21"/>
          <w:szCs w:val="21"/>
          <w:lang w:val="en-US"/>
        </w:rPr>
        <w:pPrChange w:id="510" w:author="Willian" w:date="2016-11-05T11:18:00Z">
          <w:pPr>
            <w:pStyle w:val="NormalWeb"/>
            <w:spacing w:before="0" w:beforeAutospacing="0" w:after="0" w:afterAutospacing="0"/>
            <w:ind w:left="567"/>
            <w:textAlignment w:val="baseline"/>
          </w:pPr>
        </w:pPrChange>
      </w:pPr>
      <w:del w:id="511"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"Add some raisins and make ants on a log."</w:delText>
        </w:r>
      </w:del>
    </w:p>
    <w:p w14:paraId="14E253CA" w14:textId="77777777" w:rsidR="008B4017" w:rsidRPr="001824AA" w:rsidDel="001537AD" w:rsidRDefault="008B4017">
      <w:pPr>
        <w:rPr>
          <w:del w:id="512" w:author="Willian" w:date="2016-11-05T11:17:00Z"/>
          <w:rFonts w:ascii="Menlo" w:hAnsi="Menlo" w:cs="Menlo"/>
          <w:noProof/>
          <w:sz w:val="21"/>
          <w:szCs w:val="21"/>
          <w:lang w:val="en-US"/>
        </w:rPr>
        <w:pPrChange w:id="513" w:author="Willian" w:date="2016-11-05T11:18:00Z">
          <w:pPr>
            <w:pStyle w:val="NormalWeb"/>
            <w:spacing w:before="0" w:beforeAutospacing="0" w:after="0" w:afterAutospacing="0"/>
            <w:ind w:left="567"/>
            <w:textAlignment w:val="baseline"/>
          </w:pPr>
        </w:pPrChange>
      </w:pPr>
      <w:del w:id="514"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"cucumber"</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"watercress"</w:delText>
        </w:r>
        <w:r w:rsidRPr="001824AA" w:rsidDel="001537AD">
          <w:rPr>
            <w:rFonts w:ascii="Menlo" w:hAnsi="Menlo" w:cs="Menlo"/>
            <w:noProof/>
            <w:sz w:val="18"/>
            <w:szCs w:val="18"/>
            <w:lang w:val="en-US"/>
          </w:rPr>
          <w:delText>:</w:delText>
        </w:r>
      </w:del>
    </w:p>
    <w:p w14:paraId="49B528B3" w14:textId="77777777" w:rsidR="008B4017" w:rsidRPr="001824AA" w:rsidDel="001537AD" w:rsidRDefault="008B4017">
      <w:pPr>
        <w:rPr>
          <w:del w:id="515" w:author="Willian" w:date="2016-11-05T11:17:00Z"/>
          <w:rFonts w:ascii="Menlo" w:hAnsi="Menlo" w:cs="Menlo"/>
          <w:noProof/>
          <w:sz w:val="21"/>
          <w:szCs w:val="21"/>
          <w:lang w:val="en-US"/>
        </w:rPr>
        <w:pPrChange w:id="516" w:author="Willian" w:date="2016-11-05T11:18:00Z">
          <w:pPr>
            <w:pStyle w:val="NormalWeb"/>
            <w:spacing w:before="0" w:beforeAutospacing="0" w:after="0" w:afterAutospacing="0"/>
            <w:ind w:left="567"/>
            <w:textAlignment w:val="baseline"/>
          </w:pPr>
        </w:pPrChange>
      </w:pPr>
      <w:del w:id="517"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"That would make a good tea sandwich."</w:delText>
        </w:r>
      </w:del>
    </w:p>
    <w:p w14:paraId="45E73D55" w14:textId="77777777" w:rsidR="008B4017" w:rsidRPr="001824AA" w:rsidDel="001537AD" w:rsidRDefault="008B4017">
      <w:pPr>
        <w:rPr>
          <w:del w:id="518" w:author="Willian" w:date="2016-11-05T11:17:00Z"/>
          <w:rFonts w:ascii="Menlo" w:hAnsi="Menlo" w:cs="Menlo"/>
          <w:noProof/>
          <w:sz w:val="21"/>
          <w:szCs w:val="21"/>
          <w:lang w:val="en-US"/>
        </w:rPr>
        <w:pPrChange w:id="519" w:author="Willian" w:date="2016-11-05T11:18:00Z">
          <w:pPr>
            <w:pStyle w:val="NormalWeb"/>
            <w:spacing w:before="0" w:beforeAutospacing="0" w:after="0" w:afterAutospacing="0"/>
            <w:ind w:left="567"/>
            <w:textAlignment w:val="baseline"/>
          </w:pPr>
        </w:pPrChange>
      </w:pPr>
      <w:del w:id="520"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where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hasSuffix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"pepper"</w:delText>
        </w:r>
        <w:r w:rsidRPr="001824AA" w:rsidDel="001537AD">
          <w:rPr>
            <w:rFonts w:ascii="Menlo" w:hAnsi="Menlo" w:cs="Menlo"/>
            <w:noProof/>
            <w:sz w:val="18"/>
            <w:szCs w:val="18"/>
            <w:lang w:val="en-US"/>
          </w:rPr>
          <w:delText>):</w:delText>
        </w:r>
      </w:del>
    </w:p>
    <w:p w14:paraId="5328CBB5" w14:textId="77777777" w:rsidR="008B4017" w:rsidRPr="001824AA" w:rsidDel="001537AD" w:rsidRDefault="008B4017">
      <w:pPr>
        <w:rPr>
          <w:del w:id="521" w:author="Willian" w:date="2016-11-05T11:17:00Z"/>
          <w:rFonts w:ascii="Menlo" w:hAnsi="Menlo" w:cs="Menlo"/>
          <w:noProof/>
          <w:sz w:val="21"/>
          <w:szCs w:val="21"/>
          <w:lang w:val="en-US"/>
        </w:rPr>
        <w:pPrChange w:id="522" w:author="Willian" w:date="2016-11-05T11:18:00Z">
          <w:pPr>
            <w:pStyle w:val="NormalWeb"/>
            <w:spacing w:before="0" w:beforeAutospacing="0" w:after="0" w:afterAutospacing="0"/>
            <w:ind w:left="567"/>
            <w:textAlignment w:val="baseline"/>
          </w:pPr>
        </w:pPrChange>
      </w:pPr>
      <w:del w:id="523"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 xml:space="preserve">"Is it a spicy </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w:delText>
        </w:r>
      </w:del>
    </w:p>
    <w:p w14:paraId="5F1BB2D2" w14:textId="77777777" w:rsidR="008B4017" w:rsidRPr="001824AA" w:rsidDel="001537AD" w:rsidRDefault="008B4017">
      <w:pPr>
        <w:rPr>
          <w:del w:id="524" w:author="Willian" w:date="2016-11-05T11:17:00Z"/>
          <w:rFonts w:ascii="Menlo" w:hAnsi="Menlo" w:cs="Menlo"/>
          <w:noProof/>
          <w:sz w:val="21"/>
          <w:szCs w:val="21"/>
          <w:lang w:val="en-US"/>
        </w:rPr>
        <w:pPrChange w:id="525" w:author="Willian" w:date="2016-11-05T11:18:00Z">
          <w:pPr>
            <w:pStyle w:val="NormalWeb"/>
            <w:spacing w:before="0" w:beforeAutospacing="0" w:after="0" w:afterAutospacing="0"/>
            <w:ind w:left="567"/>
            <w:textAlignment w:val="baseline"/>
          </w:pPr>
        </w:pPrChange>
      </w:pPr>
      <w:del w:id="526" w:author="Willian" w:date="2016-11-05T11:17:00Z">
        <w:r w:rsidRPr="001824AA" w:rsidDel="001537AD">
          <w:rPr>
            <w:rFonts w:ascii="Menlo" w:hAnsi="Menlo" w:cs="Menlo"/>
            <w:noProof/>
            <w:color w:val="AA3391"/>
            <w:sz w:val="18"/>
            <w:szCs w:val="18"/>
            <w:lang w:val="en-US"/>
          </w:rPr>
          <w:delText>default</w:delText>
        </w:r>
        <w:r w:rsidRPr="001824AA" w:rsidDel="001537AD">
          <w:rPr>
            <w:rFonts w:ascii="Menlo" w:hAnsi="Menlo" w:cs="Menlo"/>
            <w:noProof/>
            <w:sz w:val="18"/>
            <w:szCs w:val="18"/>
            <w:lang w:val="en-US"/>
          </w:rPr>
          <w:delText>:</w:delText>
        </w:r>
      </w:del>
    </w:p>
    <w:p w14:paraId="44A81AD9" w14:textId="77777777" w:rsidR="008B4017" w:rsidRPr="001824AA" w:rsidDel="001537AD" w:rsidRDefault="008B4017">
      <w:pPr>
        <w:rPr>
          <w:del w:id="527" w:author="Willian" w:date="2016-11-05T11:17:00Z"/>
          <w:rFonts w:ascii="Menlo" w:hAnsi="Menlo" w:cs="Menlo"/>
          <w:noProof/>
          <w:sz w:val="21"/>
          <w:szCs w:val="21"/>
          <w:lang w:val="en-US"/>
        </w:rPr>
        <w:pPrChange w:id="528" w:author="Willian" w:date="2016-11-05T11:18:00Z">
          <w:pPr>
            <w:pStyle w:val="NormalWeb"/>
            <w:spacing w:before="0" w:beforeAutospacing="0" w:after="0" w:afterAutospacing="0"/>
            <w:ind w:left="567"/>
            <w:textAlignment w:val="baseline"/>
          </w:pPr>
        </w:pPrChange>
      </w:pPr>
      <w:del w:id="529"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"Everything tastes good in soup."</w:delText>
        </w:r>
      </w:del>
    </w:p>
    <w:p w14:paraId="001ADAA4" w14:textId="77777777" w:rsidR="008B4017" w:rsidRPr="00A66496" w:rsidDel="001537AD" w:rsidRDefault="008B4017">
      <w:pPr>
        <w:rPr>
          <w:del w:id="530" w:author="Willian" w:date="2016-11-05T11:17:00Z"/>
          <w:rFonts w:ascii="Menlo" w:hAnsi="Menlo" w:cs="Menlo"/>
          <w:noProof/>
          <w:sz w:val="21"/>
          <w:szCs w:val="21"/>
        </w:rPr>
        <w:pPrChange w:id="531" w:author="Willian" w:date="2016-11-05T11:18:00Z">
          <w:pPr>
            <w:pStyle w:val="NormalWeb"/>
            <w:spacing w:before="0" w:beforeAutospacing="0" w:after="620" w:afterAutospacing="0"/>
            <w:ind w:left="567"/>
            <w:textAlignment w:val="baseline"/>
          </w:pPr>
        </w:pPrChange>
      </w:pPr>
      <w:del w:id="532" w:author="Willian" w:date="2016-11-05T11:17:00Z">
        <w:r w:rsidRPr="00A66496" w:rsidDel="001537AD">
          <w:rPr>
            <w:rFonts w:ascii="Menlo" w:hAnsi="Menlo" w:cs="Menlo"/>
            <w:noProof/>
            <w:sz w:val="18"/>
            <w:szCs w:val="18"/>
          </w:rPr>
          <w:delText>}</w:delText>
        </w:r>
      </w:del>
    </w:p>
    <w:p w14:paraId="214276F5" w14:textId="77777777" w:rsidR="008B4017" w:rsidDel="001537AD" w:rsidRDefault="008B4017">
      <w:pPr>
        <w:rPr>
          <w:del w:id="533" w:author="Willian" w:date="2016-11-05T11:17:00Z"/>
        </w:rPr>
        <w:pPrChange w:id="534" w:author="Willian" w:date="2016-11-05T11:18:00Z">
          <w:pPr>
            <w:pStyle w:val="Dica"/>
          </w:pPr>
        </w:pPrChange>
      </w:pPr>
      <w:del w:id="535" w:author="Willian" w:date="2016-11-05T11:17:00Z">
        <w:r w:rsidDel="001537AD">
          <w:delText xml:space="preserve">DICA: Tente remover o caso </w:delText>
        </w:r>
        <w:r w:rsidRPr="0009791E" w:rsidDel="001537AD">
          <w:rPr>
            <w:rFonts w:ascii="Menlo" w:hAnsi="Menlo" w:cs="Menlo"/>
            <w:color w:val="AA3391"/>
            <w:sz w:val="18"/>
            <w:szCs w:val="18"/>
          </w:rPr>
          <w:delText>default</w:delText>
        </w:r>
        <w:r w:rsidDel="001537AD">
          <w:rPr>
            <w:rFonts w:ascii="Menlo" w:hAnsi="Menlo" w:cs="Menlo"/>
            <w:color w:val="AA3391"/>
            <w:sz w:val="18"/>
            <w:szCs w:val="18"/>
          </w:rPr>
          <w:delText>.</w:delText>
        </w:r>
        <w:r w:rsidRPr="0009791E" w:rsidDel="001537AD">
          <w:delText xml:space="preserve"> </w:delText>
        </w:r>
        <w:commentRangeStart w:id="536"/>
        <w:commentRangeStart w:id="537"/>
        <w:r w:rsidDel="001537AD">
          <w:delText>Que erro você recebe?</w:delText>
        </w:r>
        <w:commentRangeEnd w:id="536"/>
        <w:r w:rsidDel="001537AD">
          <w:rPr>
            <w:rStyle w:val="Refdecomentrio"/>
          </w:rPr>
          <w:commentReference w:id="536"/>
        </w:r>
        <w:commentRangeEnd w:id="537"/>
        <w:r w:rsidDel="001537AD">
          <w:rPr>
            <w:rStyle w:val="Refdecomentrio"/>
          </w:rPr>
          <w:commentReference w:id="537"/>
        </w:r>
      </w:del>
    </w:p>
    <w:p w14:paraId="0DDA6362" w14:textId="77777777" w:rsidR="008B4017" w:rsidDel="001537AD" w:rsidRDefault="008B4017" w:rsidP="008B4017">
      <w:pPr>
        <w:rPr>
          <w:del w:id="538" w:author="Willian" w:date="2016-11-05T11:17:00Z"/>
        </w:rPr>
      </w:pPr>
      <w:del w:id="539" w:author="Willian" w:date="2016-11-05T11:17:00Z">
        <w:r w:rsidDel="001537AD">
          <w:delText xml:space="preserve">Note como </w:delText>
        </w:r>
        <w:r w:rsidRPr="00A66496" w:rsidDel="001537AD">
          <w:rPr>
            <w:rFonts w:ascii="Menlo" w:hAnsi="Menlo" w:cs="Menlo"/>
            <w:noProof/>
            <w:color w:val="AA3391"/>
            <w:sz w:val="18"/>
            <w:szCs w:val="18"/>
          </w:rPr>
          <w:delText>let</w:delText>
        </w:r>
        <w:r w:rsidRPr="00A66496" w:rsidDel="001537AD">
          <w:rPr>
            <w:rFonts w:ascii="Menlo" w:hAnsi="Menlo" w:cs="Menlo"/>
            <w:noProof/>
            <w:sz w:val="18"/>
            <w:szCs w:val="18"/>
          </w:rPr>
          <w:delText xml:space="preserve"> </w:delText>
        </w:r>
        <w:r w:rsidDel="001537AD">
          <w:delText>pode ser usado em um teste padrão para atribuir o valor corre</w:delText>
        </w:r>
      </w:del>
      <w:ins w:id="540" w:author="Vicente da Silva, Mayara" w:date="2016-11-04T10:17:00Z">
        <w:del w:id="541" w:author="Willian" w:date="2016-11-05T11:17:00Z">
          <w:r w:rsidDel="001537AD">
            <w:delText>s</w:delText>
          </w:r>
        </w:del>
      </w:ins>
      <w:del w:id="542" w:author="Willian" w:date="2016-11-05T11:17:00Z">
        <w:r w:rsidDel="001537AD">
          <w:delText xml:space="preserve">pondente a parte de da constante </w:delText>
        </w:r>
        <w:r w:rsidRPr="00A66496" w:rsidDel="001537AD">
          <w:rPr>
            <w:rFonts w:ascii="Menlo" w:hAnsi="Menlo" w:cs="Menlo"/>
            <w:noProof/>
            <w:color w:val="3F6E74"/>
            <w:sz w:val="18"/>
            <w:szCs w:val="18"/>
          </w:rPr>
          <w:delText>vegetableComment</w:delText>
        </w:r>
        <w:r w:rsidDel="001537AD">
          <w:delText xml:space="preserve">. Assim como em um </w:delText>
        </w:r>
        <w:r w:rsidRPr="00222371" w:rsidDel="001537AD">
          <w:rPr>
            <w:rFonts w:ascii="Menlo" w:hAnsi="Menlo" w:cs="Menlo"/>
            <w:noProof/>
            <w:color w:val="AA3391"/>
            <w:sz w:val="18"/>
            <w:szCs w:val="18"/>
          </w:rPr>
          <w:delText>if</w:delText>
        </w:r>
        <w:r w:rsidDel="001537AD">
          <w:delText xml:space="preserve">, a cláusula </w:delText>
        </w:r>
        <w:r w:rsidDel="001537AD">
          <w:rPr>
            <w:rFonts w:ascii="Menlo" w:hAnsi="Menlo" w:cs="Menlo"/>
            <w:noProof/>
            <w:color w:val="AA3391"/>
            <w:sz w:val="18"/>
            <w:szCs w:val="18"/>
          </w:rPr>
          <w:delText>where</w:delText>
        </w:r>
        <w:r w:rsidDel="001537AD">
          <w:delText xml:space="preserve"> pode ser adicionada a um caso (</w:delText>
        </w:r>
        <w:r w:rsidRPr="00A66496" w:rsidDel="001537AD">
          <w:rPr>
            <w:rFonts w:ascii="Menlo" w:hAnsi="Menlo" w:cs="Menlo"/>
            <w:noProof/>
            <w:color w:val="AA3391"/>
            <w:sz w:val="18"/>
            <w:szCs w:val="18"/>
          </w:rPr>
          <w:delText>case</w:delText>
        </w:r>
        <w:r w:rsidDel="001537AD">
          <w:delText xml:space="preserve">) para ampliar o escopo da instrução condicional. No entanto, ao contrário de um </w:delText>
        </w:r>
        <w:r w:rsidRPr="00222371" w:rsidDel="001537AD">
          <w:rPr>
            <w:rFonts w:ascii="Menlo" w:hAnsi="Menlo" w:cs="Menlo"/>
            <w:noProof/>
            <w:color w:val="AA3391"/>
            <w:sz w:val="18"/>
            <w:szCs w:val="18"/>
          </w:rPr>
          <w:delText>if</w:delText>
        </w:r>
        <w:r w:rsidDel="001537AD">
          <w:delText xml:space="preserve">, um </w:delText>
        </w:r>
        <w:r w:rsidRPr="00A66496" w:rsidDel="001537AD">
          <w:rPr>
            <w:rFonts w:ascii="Menlo" w:hAnsi="Menlo" w:cs="Menlo"/>
            <w:noProof/>
            <w:color w:val="AA3391"/>
            <w:sz w:val="18"/>
            <w:szCs w:val="18"/>
          </w:rPr>
          <w:delText xml:space="preserve">switch-case </w:delText>
        </w:r>
        <w:r w:rsidDel="001537AD">
          <w:delText>que tem múltiplas condições separados por vírgulas (</w:delText>
        </w:r>
        <w:r w:rsidRPr="00A66496" w:rsidDel="001537AD">
          <w:rPr>
            <w:rFonts w:ascii="Menlo" w:hAnsi="Menlo" w:cs="Menlo"/>
            <w:noProof/>
            <w:color w:val="AA3391"/>
            <w:sz w:val="18"/>
            <w:szCs w:val="18"/>
          </w:rPr>
          <w:delText>case</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"cucumber"</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"watercress"</w:delText>
        </w:r>
        <w:r w:rsidRPr="00A66496" w:rsidDel="001537AD">
          <w:rPr>
            <w:rFonts w:ascii="Menlo" w:hAnsi="Menlo" w:cs="Menlo"/>
            <w:noProof/>
            <w:sz w:val="18"/>
            <w:szCs w:val="18"/>
          </w:rPr>
          <w:delText>:</w:delText>
        </w:r>
        <w:r w:rsidDel="001537AD">
          <w:delText>) é executado quando qualquer uma das condições é atendida.</w:delText>
        </w:r>
      </w:del>
    </w:p>
    <w:p w14:paraId="0E236851" w14:textId="77777777" w:rsidR="008B4017" w:rsidDel="001537AD" w:rsidRDefault="008B4017" w:rsidP="008B4017">
      <w:pPr>
        <w:rPr>
          <w:del w:id="543" w:author="Willian" w:date="2016-11-05T11:17:00Z"/>
        </w:rPr>
      </w:pPr>
      <w:del w:id="544" w:author="Willian" w:date="2016-11-05T11:17:00Z">
        <w:r w:rsidDel="001537AD">
          <w:delText xml:space="preserve">Depois de executar o código dentro do </w:delText>
        </w:r>
        <w:r w:rsidRPr="00A66496" w:rsidDel="001537AD">
          <w:rPr>
            <w:rFonts w:ascii="Menlo" w:hAnsi="Menlo" w:cs="Menlo"/>
            <w:noProof/>
            <w:color w:val="AA3391"/>
            <w:sz w:val="18"/>
            <w:szCs w:val="18"/>
          </w:rPr>
          <w:delText>switch-case</w:delText>
        </w:r>
        <w:r w:rsidDel="001537AD">
          <w:delText xml:space="preserve"> correspondente, o </w:delText>
        </w:r>
      </w:del>
      <w:commentRangeStart w:id="545"/>
      <w:commentRangeStart w:id="546"/>
      <w:del w:id="547" w:author="Willian" w:date="2016-11-04T22:30:00Z">
        <w:r w:rsidDel="00B70E47">
          <w:delText xml:space="preserve">programa </w:delText>
        </w:r>
      </w:del>
      <w:del w:id="548" w:author="Willian" w:date="2016-11-05T11:17:00Z">
        <w:r w:rsidDel="001537AD">
          <w:delText xml:space="preserve">sai </w:delText>
        </w:r>
        <w:commentRangeEnd w:id="545"/>
        <w:commentRangeEnd w:id="546"/>
        <w:r w:rsidDel="001537AD">
          <w:rPr>
            <w:rStyle w:val="Refdecomentrio"/>
          </w:rPr>
          <w:commentReference w:id="545"/>
        </w:r>
        <w:r w:rsidDel="001537AD">
          <w:rPr>
            <w:rStyle w:val="Refdecomentrio"/>
          </w:rPr>
          <w:commentReference w:id="546"/>
        </w:r>
        <w:r w:rsidRPr="00A66496" w:rsidDel="001537AD">
          <w:rPr>
            <w:rFonts w:ascii="Menlo" w:hAnsi="Menlo" w:cs="Menlo"/>
            <w:noProof/>
            <w:color w:val="AA3391"/>
            <w:sz w:val="18"/>
            <w:szCs w:val="18"/>
          </w:rPr>
          <w:delText>switch-case</w:delText>
        </w:r>
      </w:del>
      <w:del w:id="549" w:author="Willian" w:date="2016-11-04T22:31:00Z">
        <w:r w:rsidDel="00B70E47">
          <w:delText>.</w:delText>
        </w:r>
      </w:del>
      <w:del w:id="550" w:author="Willian" w:date="2016-11-05T11:17:00Z">
        <w:r w:rsidDel="001537AD">
          <w:delText xml:space="preserve"> A execução não continua para o próximo </w:delText>
        </w:r>
        <w:r w:rsidRPr="00A66496" w:rsidDel="001537AD">
          <w:rPr>
            <w:rFonts w:ascii="Menlo" w:hAnsi="Menlo" w:cs="Menlo"/>
            <w:noProof/>
            <w:color w:val="AA3391"/>
            <w:sz w:val="18"/>
            <w:szCs w:val="18"/>
          </w:rPr>
          <w:delText>case</w:delText>
        </w:r>
        <w:r w:rsidDel="001537AD">
          <w:delText>, para que você não precisa quebra-la (</w:delText>
        </w:r>
        <w:r w:rsidRPr="00A66496" w:rsidDel="001537AD">
          <w:rPr>
            <w:rFonts w:ascii="Menlo" w:hAnsi="Menlo" w:cs="Menlo"/>
            <w:noProof/>
            <w:color w:val="AA3391"/>
            <w:sz w:val="18"/>
            <w:szCs w:val="18"/>
          </w:rPr>
          <w:delText>break</w:delText>
        </w:r>
        <w:r w:rsidDel="001537AD">
          <w:delText xml:space="preserve">) explicitamente no final do código de cada </w:delText>
        </w:r>
        <w:r w:rsidRPr="00A66496" w:rsidDel="001537AD">
          <w:rPr>
            <w:rFonts w:ascii="Menlo" w:hAnsi="Menlo" w:cs="Menlo"/>
            <w:noProof/>
            <w:color w:val="AA3391"/>
            <w:sz w:val="18"/>
            <w:szCs w:val="18"/>
          </w:rPr>
          <w:delText>case</w:delText>
        </w:r>
        <w:r w:rsidDel="001537AD">
          <w:delText>.</w:delText>
        </w:r>
      </w:del>
    </w:p>
    <w:p w14:paraId="7F65AA5D" w14:textId="77777777" w:rsidR="008B4017" w:rsidDel="001537AD" w:rsidRDefault="008B4017" w:rsidP="008B4017">
      <w:pPr>
        <w:rPr>
          <w:del w:id="551" w:author="Willian" w:date="2016-11-05T11:17:00Z"/>
        </w:rPr>
      </w:pPr>
      <w:del w:id="552" w:author="Willian" w:date="2016-11-05T11:17:00Z">
        <w:r w:rsidDel="001537AD">
          <w:delText xml:space="preserve">As instruções </w:delText>
        </w:r>
        <w:r w:rsidRPr="00A66496" w:rsidDel="001537AD">
          <w:rPr>
            <w:rFonts w:ascii="Menlo" w:hAnsi="Menlo" w:cs="Menlo"/>
            <w:noProof/>
            <w:color w:val="AA3391"/>
            <w:sz w:val="18"/>
            <w:szCs w:val="18"/>
          </w:rPr>
          <w:delText>switch</w:delText>
        </w:r>
        <w:r w:rsidDel="001537AD">
          <w:delText xml:space="preserve"> podem ser exaustivas, e</w:delText>
        </w:r>
        <w:commentRangeStart w:id="553"/>
        <w:commentRangeStart w:id="554"/>
        <w:r w:rsidDel="001537AD">
          <w:delText xml:space="preserve"> de</w:delText>
        </w:r>
      </w:del>
      <w:ins w:id="555" w:author="Vicente da Silva, Mayara" w:date="2016-11-04T10:18:00Z">
        <w:del w:id="556" w:author="Willian" w:date="2016-11-05T11:17:00Z">
          <w:r w:rsidDel="001537AD">
            <w:delText>ve</w:delText>
          </w:r>
        </w:del>
      </w:ins>
      <w:del w:id="557" w:author="Willian" w:date="2016-11-05T11:17:00Z">
        <w:r w:rsidDel="001537AD">
          <w:delText xml:space="preserve">mos definir um caso </w:delText>
        </w:r>
        <w:r w:rsidRPr="00A66496" w:rsidDel="001537AD">
          <w:rPr>
            <w:rFonts w:ascii="Menlo" w:hAnsi="Menlo" w:cs="Menlo"/>
            <w:noProof/>
            <w:color w:val="AA3391"/>
            <w:sz w:val="18"/>
            <w:szCs w:val="18"/>
          </w:rPr>
          <w:delText>default</w:delText>
        </w:r>
        <w:r w:rsidDel="001537AD">
          <w:delText xml:space="preserve"> ao menos que todas os possíveis casos do </w:delText>
        </w:r>
        <w:r w:rsidRPr="00A66496" w:rsidDel="001537AD">
          <w:rPr>
            <w:rFonts w:ascii="Menlo" w:hAnsi="Menlo" w:cs="Menlo"/>
            <w:noProof/>
            <w:color w:val="AA3391"/>
            <w:sz w:val="18"/>
            <w:szCs w:val="18"/>
          </w:rPr>
          <w:delText xml:space="preserve">switch </w:delText>
        </w:r>
        <w:r w:rsidDel="001537AD">
          <w:delText xml:space="preserve">sejam cobertos. </w:delText>
        </w:r>
        <w:commentRangeEnd w:id="553"/>
        <w:r w:rsidDel="001537AD">
          <w:rPr>
            <w:rStyle w:val="Refdecomentrio"/>
          </w:rPr>
          <w:commentReference w:id="553"/>
        </w:r>
        <w:commentRangeEnd w:id="554"/>
        <w:r w:rsidDel="001537AD">
          <w:rPr>
            <w:rStyle w:val="Refdecomentrio"/>
          </w:rPr>
          <w:commentReference w:id="554"/>
        </w:r>
        <w:r w:rsidDel="001537AD">
          <w:delText>O uso de enumerações (</w:delText>
        </w:r>
        <w:r w:rsidRPr="00A66496" w:rsidDel="001537AD">
          <w:rPr>
            <w:rFonts w:ascii="Menlo" w:hAnsi="Menlo" w:cs="Menlo"/>
            <w:noProof/>
            <w:color w:val="AA3391"/>
            <w:sz w:val="18"/>
            <w:szCs w:val="18"/>
          </w:rPr>
          <w:delText>enum</w:delText>
        </w:r>
        <w:r w:rsidDel="001537AD">
          <w:delText xml:space="preserve">) pode facilitar neste caso, já que o Xcode completa automaticamente os casos do </w:delText>
        </w:r>
        <w:r w:rsidRPr="00A66496" w:rsidDel="001537AD">
          <w:rPr>
            <w:rFonts w:ascii="Menlo" w:hAnsi="Menlo" w:cs="Menlo"/>
            <w:noProof/>
            <w:color w:val="AA3391"/>
            <w:sz w:val="18"/>
            <w:szCs w:val="18"/>
          </w:rPr>
          <w:delText xml:space="preserve">switch </w:delText>
        </w:r>
        <w:r w:rsidDel="001537AD">
          <w:delText>relacionando-os com os casos da enumeração.</w:delText>
        </w:r>
      </w:del>
    </w:p>
    <w:p w14:paraId="7A45A1CD" w14:textId="77777777" w:rsidR="008B4017" w:rsidDel="001537AD" w:rsidRDefault="008B4017">
      <w:pPr>
        <w:rPr>
          <w:del w:id="558" w:author="Willian" w:date="2016-11-05T11:17:00Z"/>
        </w:rPr>
        <w:pPrChange w:id="559" w:author="Willian" w:date="2016-11-05T11:18:00Z">
          <w:pPr>
            <w:pStyle w:val="Ttulo3"/>
          </w:pPr>
        </w:pPrChange>
      </w:pPr>
      <w:del w:id="560" w:author="Willian" w:date="2016-11-05T11:17:00Z">
        <w:r w:rsidDel="001537AD">
          <w:delText>Loops</w:delText>
        </w:r>
      </w:del>
    </w:p>
    <w:p w14:paraId="5C5D2497" w14:textId="77777777" w:rsidR="008B4017" w:rsidDel="001537AD" w:rsidRDefault="008B4017" w:rsidP="008B4017">
      <w:pPr>
        <w:rPr>
          <w:del w:id="561" w:author="Willian" w:date="2016-11-05T11:17:00Z"/>
        </w:rPr>
      </w:pPr>
      <w:del w:id="562" w:author="Willian" w:date="2016-11-05T11:17:00Z">
        <w:r w:rsidDel="001537AD">
          <w:delText xml:space="preserve">Agora falando de lopps </w:delText>
        </w:r>
        <w:r w:rsidRPr="00222371" w:rsidDel="001537AD">
          <w:rPr>
            <w:rFonts w:ascii="Menlo" w:hAnsi="Menlo" w:cs="Menlo"/>
            <w:color w:val="AA3391"/>
            <w:sz w:val="18"/>
            <w:szCs w:val="18"/>
          </w:rPr>
          <w:delText>for</w:delText>
        </w:r>
        <w:r w:rsidDel="001537AD">
          <w:delText>, em Swift</w:delText>
        </w:r>
      </w:del>
      <w:ins w:id="563" w:author="Vicente da Silva, Mayara" w:date="2016-11-04T10:21:00Z">
        <w:del w:id="564" w:author="Willian" w:date="2016-11-05T11:17:00Z">
          <w:r w:rsidDel="001537AD">
            <w:delText>, você</w:delText>
          </w:r>
        </w:del>
      </w:ins>
      <w:del w:id="565" w:author="Willian" w:date="2016-11-05T11:17:00Z">
        <w:r w:rsidDel="001537AD">
          <w:delText xml:space="preserve"> é um pouco diferente. Você pode manter um índice em um loop usando um </w:delText>
        </w:r>
        <w:r w:rsidRPr="00052F59" w:rsidDel="001537AD">
          <w:rPr>
            <w:i/>
          </w:rPr>
          <w:delText>Range</w:delText>
        </w:r>
        <w:r w:rsidDel="001537AD">
          <w:rPr>
            <w:i/>
          </w:rPr>
          <w:delText xml:space="preserve"> </w:delText>
        </w:r>
        <w:r w:rsidRPr="00052F59" w:rsidDel="001537AD">
          <w:delText>(</w:delText>
        </w:r>
        <w:r w:rsidDel="001537AD">
          <w:delText>gama</w:delText>
        </w:r>
        <w:r w:rsidRPr="00052F59" w:rsidDel="001537AD">
          <w:delText>)</w:delText>
        </w:r>
        <w:r w:rsidDel="001537AD">
          <w:delText xml:space="preserve">. Use o </w:delText>
        </w:r>
        <w:r w:rsidDel="001537AD">
          <w:rPr>
            <w:i/>
            <w:iCs/>
          </w:rPr>
          <w:delText>operador semi-aberto gama</w:delText>
        </w:r>
        <w:r w:rsidDel="001537AD">
          <w:delText xml:space="preserve"> ( </w:delText>
        </w:r>
        <w:r w:rsidDel="001537AD">
          <w:rPr>
            <w:rFonts w:ascii="Verdana" w:hAnsi="Verdana"/>
            <w:color w:val="808080"/>
            <w:sz w:val="18"/>
            <w:szCs w:val="18"/>
          </w:rPr>
          <w:delText>..&lt;</w:delText>
        </w:r>
        <w:r w:rsidDel="001537AD">
          <w:delText>) para fazer uma série de índices.</w:delText>
        </w:r>
      </w:del>
    </w:p>
    <w:p w14:paraId="7C519D14" w14:textId="77777777" w:rsidR="008B4017" w:rsidRPr="00A66496" w:rsidDel="001537AD" w:rsidRDefault="008B4017">
      <w:pPr>
        <w:rPr>
          <w:del w:id="566" w:author="Willian" w:date="2016-11-05T11:17:00Z"/>
          <w:rFonts w:ascii="Menlo" w:hAnsi="Menlo" w:cs="Menlo"/>
          <w:sz w:val="21"/>
          <w:szCs w:val="21"/>
          <w:lang w:val="en-US"/>
        </w:rPr>
        <w:pPrChange w:id="567" w:author="Willian" w:date="2016-11-05T11:18:00Z">
          <w:pPr>
            <w:pStyle w:val="NormalWeb"/>
            <w:spacing w:before="460" w:beforeAutospacing="0" w:after="0" w:afterAutospacing="0"/>
            <w:ind w:left="567"/>
            <w:textAlignment w:val="baseline"/>
          </w:pPr>
        </w:pPrChange>
      </w:pPr>
      <w:del w:id="568"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firstForLoop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203FB81" w14:textId="77777777" w:rsidR="008B4017" w:rsidRPr="00A66496" w:rsidDel="001537AD" w:rsidRDefault="008B4017">
      <w:pPr>
        <w:rPr>
          <w:del w:id="569" w:author="Willian" w:date="2016-11-05T11:17:00Z"/>
          <w:rFonts w:ascii="Menlo" w:hAnsi="Menlo" w:cs="Menlo"/>
          <w:sz w:val="21"/>
          <w:szCs w:val="21"/>
          <w:lang w:val="en-US"/>
        </w:rPr>
        <w:pPrChange w:id="570" w:author="Willian" w:date="2016-11-05T11:18:00Z">
          <w:pPr>
            <w:pStyle w:val="NormalWeb"/>
            <w:spacing w:before="0" w:beforeAutospacing="0" w:after="0" w:afterAutospacing="0"/>
            <w:ind w:left="567"/>
            <w:textAlignment w:val="baseline"/>
          </w:pPr>
        </w:pPrChange>
      </w:pPr>
      <w:del w:id="571"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..&lt;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4DD46BCA" w14:textId="77777777" w:rsidR="008B4017" w:rsidRPr="00222371" w:rsidDel="001537AD" w:rsidRDefault="008B4017">
      <w:pPr>
        <w:rPr>
          <w:del w:id="572" w:author="Willian" w:date="2016-11-05T11:17:00Z"/>
          <w:rFonts w:ascii="Menlo" w:hAnsi="Menlo" w:cs="Menlo"/>
          <w:sz w:val="21"/>
          <w:szCs w:val="21"/>
        </w:rPr>
        <w:pPrChange w:id="573" w:author="Willian" w:date="2016-11-05T11:18:00Z">
          <w:pPr>
            <w:pStyle w:val="NormalWeb"/>
            <w:spacing w:before="0" w:beforeAutospacing="0" w:after="0" w:afterAutospacing="0"/>
            <w:ind w:left="567"/>
            <w:textAlignment w:val="baseline"/>
          </w:pPr>
        </w:pPrChange>
      </w:pPr>
      <w:del w:id="574" w:author="Willian" w:date="2016-11-05T11:17:00Z">
        <w:r w:rsidRPr="00A66496" w:rsidDel="001537AD">
          <w:rPr>
            <w:rFonts w:ascii="Menlo" w:hAnsi="Menlo" w:cs="Menlo"/>
            <w:sz w:val="18"/>
            <w:szCs w:val="18"/>
            <w:lang w:val="en-US"/>
          </w:rPr>
          <w:delText>  </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 xml:space="preserve"> += </w:delText>
        </w:r>
        <w:r w:rsidRPr="00222371" w:rsidDel="001537AD">
          <w:rPr>
            <w:rFonts w:ascii="Menlo" w:hAnsi="Menlo" w:cs="Menlo"/>
            <w:color w:val="3F6E74"/>
            <w:sz w:val="18"/>
            <w:szCs w:val="18"/>
          </w:rPr>
          <w:delText>i</w:delText>
        </w:r>
      </w:del>
    </w:p>
    <w:p w14:paraId="6937FBBF" w14:textId="77777777" w:rsidR="008B4017" w:rsidRPr="00222371" w:rsidDel="001537AD" w:rsidRDefault="008B4017">
      <w:pPr>
        <w:rPr>
          <w:del w:id="575" w:author="Willian" w:date="2016-11-05T11:17:00Z"/>
          <w:rFonts w:ascii="Menlo" w:hAnsi="Menlo" w:cs="Menlo"/>
          <w:sz w:val="21"/>
          <w:szCs w:val="21"/>
        </w:rPr>
        <w:pPrChange w:id="576" w:author="Willian" w:date="2016-11-05T11:18:00Z">
          <w:pPr>
            <w:pStyle w:val="NormalWeb"/>
            <w:spacing w:before="0" w:beforeAutospacing="0" w:after="0" w:afterAutospacing="0"/>
            <w:ind w:left="567"/>
            <w:textAlignment w:val="baseline"/>
          </w:pPr>
        </w:pPrChange>
      </w:pPr>
      <w:del w:id="577" w:author="Willian" w:date="2016-11-05T11:17:00Z">
        <w:r w:rsidRPr="00222371" w:rsidDel="001537AD">
          <w:rPr>
            <w:rFonts w:ascii="Menlo" w:hAnsi="Menlo" w:cs="Menlo"/>
            <w:sz w:val="18"/>
            <w:szCs w:val="18"/>
          </w:rPr>
          <w:delText>}</w:delText>
        </w:r>
      </w:del>
    </w:p>
    <w:p w14:paraId="23C1C6A6" w14:textId="77777777" w:rsidR="008B4017" w:rsidRPr="00222371" w:rsidDel="001537AD" w:rsidRDefault="008B4017">
      <w:pPr>
        <w:rPr>
          <w:del w:id="578" w:author="Willian" w:date="2016-11-05T11:17:00Z"/>
          <w:rFonts w:ascii="Menlo" w:hAnsi="Menlo" w:cs="Menlo"/>
          <w:sz w:val="21"/>
          <w:szCs w:val="21"/>
        </w:rPr>
        <w:pPrChange w:id="579" w:author="Willian" w:date="2016-11-05T11:18:00Z">
          <w:pPr>
            <w:pStyle w:val="NormalWeb"/>
            <w:spacing w:before="0" w:beforeAutospacing="0" w:after="620" w:afterAutospacing="0"/>
            <w:ind w:left="567"/>
            <w:textAlignment w:val="baseline"/>
          </w:pPr>
        </w:pPrChange>
      </w:pPr>
      <w:del w:id="580"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w:delText>
        </w:r>
      </w:del>
    </w:p>
    <w:p w14:paraId="5BEE963C" w14:textId="77777777" w:rsidR="008B4017" w:rsidDel="001537AD" w:rsidRDefault="008B4017" w:rsidP="008B4017">
      <w:pPr>
        <w:rPr>
          <w:del w:id="581" w:author="Willian" w:date="2016-11-05T11:17:00Z"/>
        </w:rPr>
      </w:pPr>
      <w:del w:id="582" w:author="Willian" w:date="2016-11-05T11:17:00Z">
        <w:r w:rsidDel="001537AD">
          <w:delText xml:space="preserve">O operador de range semi-aberto ( </w:delText>
        </w:r>
        <w:r w:rsidDel="001537AD">
          <w:rPr>
            <w:rFonts w:ascii="Verdana" w:hAnsi="Verdana"/>
            <w:color w:val="808080"/>
            <w:sz w:val="18"/>
            <w:szCs w:val="18"/>
          </w:rPr>
          <w:delText>..&lt;</w:delText>
        </w:r>
        <w:r w:rsidDel="001537AD">
          <w:delText xml:space="preserve">) não inclui o número superior, de modo que este intervalo vai desde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3 </w:delText>
        </w:r>
        <w:r w:rsidDel="001537AD">
          <w:delText xml:space="preserve">para um total de quatro iterações do loop. Use o </w:delText>
        </w:r>
        <w:r w:rsidDel="001537AD">
          <w:rPr>
            <w:i/>
            <w:iCs/>
          </w:rPr>
          <w:delText>operador de range fechado</w:delText>
        </w:r>
        <w:r w:rsidDel="001537AD">
          <w:delText xml:space="preserve"> ( </w:delText>
        </w:r>
        <w:r w:rsidDel="001537AD">
          <w:rPr>
            <w:rFonts w:ascii="Verdana" w:hAnsi="Verdana"/>
            <w:color w:val="808080"/>
            <w:sz w:val="18"/>
            <w:szCs w:val="18"/>
          </w:rPr>
          <w:delText>...</w:delText>
        </w:r>
        <w:r w:rsidDel="001537AD">
          <w:delText>) para fazer um intervalo que inclui ambos os valores.</w:delText>
        </w:r>
      </w:del>
    </w:p>
    <w:p w14:paraId="6B066405" w14:textId="77777777" w:rsidR="008B4017" w:rsidRPr="00A66496" w:rsidDel="001537AD" w:rsidRDefault="008B4017">
      <w:pPr>
        <w:rPr>
          <w:del w:id="583" w:author="Willian" w:date="2016-11-05T11:17:00Z"/>
          <w:rFonts w:ascii="Menlo" w:hAnsi="Menlo" w:cs="Menlo"/>
          <w:sz w:val="21"/>
          <w:szCs w:val="21"/>
          <w:lang w:val="en-US"/>
        </w:rPr>
        <w:pPrChange w:id="584" w:author="Willian" w:date="2016-11-05T11:18:00Z">
          <w:pPr>
            <w:pStyle w:val="NormalWeb"/>
            <w:spacing w:before="460" w:beforeAutospacing="0" w:after="0" w:afterAutospacing="0"/>
            <w:ind w:left="567"/>
            <w:textAlignment w:val="baseline"/>
          </w:pPr>
        </w:pPrChange>
      </w:pPr>
      <w:del w:id="585"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F38070E" w14:textId="77777777" w:rsidR="008B4017" w:rsidRPr="00A66496" w:rsidDel="001537AD" w:rsidRDefault="008B4017">
      <w:pPr>
        <w:rPr>
          <w:del w:id="586" w:author="Willian" w:date="2016-11-05T11:17:00Z"/>
          <w:rFonts w:ascii="Menlo" w:hAnsi="Menlo" w:cs="Menlo"/>
          <w:sz w:val="21"/>
          <w:szCs w:val="21"/>
          <w:lang w:val="en-US"/>
        </w:rPr>
        <w:pPrChange w:id="587" w:author="Willian" w:date="2016-11-05T11:18:00Z">
          <w:pPr>
            <w:pStyle w:val="NormalWeb"/>
            <w:spacing w:before="0" w:beforeAutospacing="0" w:after="0" w:afterAutospacing="0"/>
            <w:ind w:left="567"/>
            <w:textAlignment w:val="baseline"/>
          </w:pPr>
        </w:pPrChange>
      </w:pPr>
      <w:del w:id="588"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_</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53738C03" w14:textId="77777777" w:rsidR="008B4017" w:rsidRPr="00A66496" w:rsidDel="001537AD" w:rsidRDefault="008B4017">
      <w:pPr>
        <w:rPr>
          <w:del w:id="589" w:author="Willian" w:date="2016-11-05T11:17:00Z"/>
          <w:rFonts w:ascii="Menlo" w:hAnsi="Menlo" w:cs="Menlo"/>
          <w:sz w:val="21"/>
          <w:szCs w:val="21"/>
          <w:lang w:val="en-US"/>
        </w:rPr>
        <w:pPrChange w:id="590" w:author="Willian" w:date="2016-11-05T11:18:00Z">
          <w:pPr>
            <w:pStyle w:val="NormalWeb"/>
            <w:spacing w:before="0" w:beforeAutospacing="0" w:after="0" w:afterAutospacing="0"/>
            <w:ind w:left="567"/>
            <w:textAlignment w:val="baseline"/>
          </w:pPr>
        </w:pPrChange>
      </w:pPr>
      <w:del w:id="591" w:author="Willian" w:date="2016-11-05T11:17:00Z">
        <w:r w:rsidRPr="00A66496" w:rsidDel="001537AD">
          <w:rPr>
            <w:rFonts w:ascii="Menlo" w:hAnsi="Menlo" w:cs="Menlo"/>
            <w:sz w:val="18"/>
            <w:szCs w:val="18"/>
            <w:lang w:val="en-US"/>
          </w:rPr>
          <w:delText>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1</w:delText>
        </w:r>
      </w:del>
    </w:p>
    <w:p w14:paraId="12CF2689" w14:textId="77777777" w:rsidR="008B4017" w:rsidRPr="00222371" w:rsidDel="001537AD" w:rsidRDefault="008B4017">
      <w:pPr>
        <w:rPr>
          <w:del w:id="592" w:author="Willian" w:date="2016-11-05T11:17:00Z"/>
          <w:rFonts w:ascii="Menlo" w:hAnsi="Menlo" w:cs="Menlo"/>
          <w:sz w:val="21"/>
          <w:szCs w:val="21"/>
        </w:rPr>
        <w:pPrChange w:id="593" w:author="Willian" w:date="2016-11-05T11:18:00Z">
          <w:pPr>
            <w:pStyle w:val="NormalWeb"/>
            <w:spacing w:before="0" w:beforeAutospacing="0" w:after="0" w:afterAutospacing="0"/>
            <w:ind w:left="567"/>
            <w:textAlignment w:val="baseline"/>
          </w:pPr>
        </w:pPrChange>
      </w:pPr>
      <w:del w:id="594" w:author="Willian" w:date="2016-11-05T11:17:00Z">
        <w:r w:rsidRPr="00222371" w:rsidDel="001537AD">
          <w:rPr>
            <w:rFonts w:ascii="Menlo" w:hAnsi="Menlo" w:cs="Menlo"/>
            <w:sz w:val="18"/>
            <w:szCs w:val="18"/>
          </w:rPr>
          <w:delText>}</w:delText>
        </w:r>
      </w:del>
    </w:p>
    <w:p w14:paraId="30060846" w14:textId="77777777" w:rsidR="008B4017" w:rsidRPr="00222371" w:rsidDel="001537AD" w:rsidRDefault="008B4017">
      <w:pPr>
        <w:rPr>
          <w:del w:id="595" w:author="Willian" w:date="2016-11-05T11:17:00Z"/>
          <w:rFonts w:ascii="Menlo" w:hAnsi="Menlo" w:cs="Menlo"/>
          <w:sz w:val="21"/>
          <w:szCs w:val="21"/>
        </w:rPr>
        <w:pPrChange w:id="596" w:author="Willian" w:date="2016-11-05T11:18:00Z">
          <w:pPr>
            <w:pStyle w:val="NormalWeb"/>
            <w:spacing w:before="0" w:beforeAutospacing="0" w:after="620" w:afterAutospacing="0"/>
            <w:ind w:left="567"/>
            <w:textAlignment w:val="baseline"/>
          </w:pPr>
        </w:pPrChange>
      </w:pPr>
      <w:del w:id="597"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secondForLoop</w:delText>
        </w:r>
        <w:r w:rsidRPr="00222371" w:rsidDel="001537AD">
          <w:rPr>
            <w:rFonts w:ascii="Menlo" w:hAnsi="Menlo" w:cs="Menlo"/>
            <w:sz w:val="18"/>
            <w:szCs w:val="18"/>
          </w:rPr>
          <w:delText>)</w:delText>
        </w:r>
      </w:del>
    </w:p>
    <w:p w14:paraId="7278293D" w14:textId="77777777" w:rsidR="008B4017" w:rsidDel="001537AD" w:rsidRDefault="008B4017" w:rsidP="008B4017">
      <w:pPr>
        <w:rPr>
          <w:del w:id="598" w:author="Willian" w:date="2016-11-05T11:17:00Z"/>
        </w:rPr>
      </w:pPr>
      <w:del w:id="599" w:author="Willian" w:date="2016-11-05T11:17:00Z">
        <w:r w:rsidDel="001537AD">
          <w:delText xml:space="preserve">Esta gama vai 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4 </w:delText>
        </w:r>
        <w:r w:rsidDel="001537AD">
          <w:delText xml:space="preserve">para um total de cinco iterações do loop. O </w:delText>
        </w:r>
        <w:r w:rsidDel="001537AD">
          <w:rPr>
            <w:i/>
            <w:iCs/>
          </w:rPr>
          <w:delText>sublinhado</w:delText>
        </w:r>
        <w:r w:rsidDel="001537AD">
          <w:delText xml:space="preserve"> ( </w:delText>
        </w:r>
        <w:r w:rsidDel="001537AD">
          <w:rPr>
            <w:rFonts w:ascii="Verdana" w:hAnsi="Verdana"/>
            <w:color w:val="808080"/>
            <w:sz w:val="18"/>
            <w:szCs w:val="18"/>
          </w:rPr>
          <w:delText>_</w:delText>
        </w:r>
        <w:r w:rsidDel="001537AD">
          <w:delText xml:space="preserve">) </w:delText>
        </w:r>
      </w:del>
      <w:del w:id="600" w:author="Willian" w:date="2016-11-04T22:33:00Z">
        <w:r w:rsidDel="00B70E47">
          <w:delText xml:space="preserve">representa um </w:delText>
        </w:r>
        <w:commentRangeStart w:id="601"/>
        <w:commentRangeStart w:id="602"/>
        <w:r w:rsidDel="00B70E47">
          <w:delText>curinga,</w:delText>
        </w:r>
      </w:del>
      <w:del w:id="603" w:author="Willian" w:date="2016-11-05T11:17:00Z">
        <w:r w:rsidDel="001537AD">
          <w:delText xml:space="preserve"> </w:delText>
        </w:r>
        <w:commentRangeEnd w:id="601"/>
        <w:r w:rsidDel="001537AD">
          <w:rPr>
            <w:rStyle w:val="Refdecomentrio"/>
          </w:rPr>
          <w:commentReference w:id="601"/>
        </w:r>
        <w:commentRangeEnd w:id="602"/>
        <w:r w:rsidDel="001537AD">
          <w:rPr>
            <w:rStyle w:val="Refdecomentrio"/>
          </w:rPr>
          <w:commentReference w:id="602"/>
        </w:r>
        <w:r w:rsidDel="001537AD">
          <w:delText>que você pode usar quando você não precisa saber qual iteração do loop está sendo executado.</w:delText>
        </w:r>
      </w:del>
    </w:p>
    <w:p w14:paraId="06D2F1C4" w14:textId="77777777" w:rsidR="008B4017" w:rsidDel="001537AD" w:rsidRDefault="008B4017">
      <w:pPr>
        <w:rPr>
          <w:del w:id="604" w:author="Willian" w:date="2016-11-05T11:17:00Z"/>
        </w:rPr>
        <w:pPrChange w:id="605" w:author="Willian" w:date="2016-11-05T11:18:00Z">
          <w:pPr>
            <w:pStyle w:val="Ttulo2"/>
          </w:pPr>
        </w:pPrChange>
      </w:pPr>
      <w:del w:id="606" w:author="Willian" w:date="2016-11-05T11:17:00Z">
        <w:r w:rsidDel="001537AD">
          <w:delText xml:space="preserve"> Funções e Métodos</w:delText>
        </w:r>
      </w:del>
    </w:p>
    <w:p w14:paraId="65918F31" w14:textId="77777777" w:rsidR="008B4017" w:rsidDel="001537AD" w:rsidRDefault="008B4017">
      <w:pPr>
        <w:rPr>
          <w:del w:id="607" w:author="Willian" w:date="2016-11-05T11:17:00Z"/>
          <w:color w:val="414141"/>
        </w:rPr>
        <w:pPrChange w:id="608" w:author="Willian" w:date="2016-11-05T11:18:00Z">
          <w:pPr>
            <w:pStyle w:val="NormalWeb"/>
            <w:spacing w:before="0" w:beforeAutospacing="0" w:after="220" w:afterAutospacing="0"/>
          </w:pPr>
        </w:pPrChange>
      </w:pPr>
      <w:del w:id="609" w:author="Willian" w:date="2016-11-05T11:17:00Z">
        <w:r w:rsidRPr="00423350" w:rsidDel="001537AD">
          <w:rPr>
            <w:color w:val="414141"/>
          </w:rPr>
          <w:delText>A uma hora destas</w:delText>
        </w:r>
        <w:r w:rsidDel="001537AD">
          <w:rPr>
            <w:color w:val="414141"/>
          </w:rPr>
          <w:delText xml:space="preserve"> você já deve saber o que é um método e uma função, mas v</w:delText>
        </w:r>
      </w:del>
      <w:ins w:id="610" w:author="Vicente da Silva, Mayara" w:date="2016-11-04T10:42:00Z">
        <w:del w:id="611" w:author="Willian" w:date="2016-11-05T11:17:00Z">
          <w:r w:rsidDel="001537AD">
            <w:rPr>
              <w:color w:val="414141"/>
            </w:rPr>
            <w:delText>V</w:delText>
          </w:r>
        </w:del>
      </w:ins>
      <w:del w:id="612" w:author="Willian" w:date="2016-11-05T11:17:00Z">
        <w:r w:rsidDel="001537AD">
          <w:rPr>
            <w:color w:val="414141"/>
          </w:rPr>
          <w:delText>amos relembrar</w:delText>
        </w:r>
      </w:del>
      <w:ins w:id="613" w:author="Vicente da Silva, Mayara" w:date="2016-11-04T10:42:00Z">
        <w:del w:id="614" w:author="Willian" w:date="2016-11-05T11:17:00Z">
          <w:r w:rsidDel="001537AD">
            <w:rPr>
              <w:color w:val="414141"/>
            </w:rPr>
            <w:delText xml:space="preserve"> o que é um método e uma função para darmos continuidade ao nosso aprendizado.</w:delText>
          </w:r>
        </w:del>
      </w:ins>
      <w:del w:id="615" w:author="Willian" w:date="2016-11-05T11:17:00Z">
        <w:r w:rsidDel="001537AD">
          <w:rPr>
            <w:color w:val="414141"/>
          </w:rPr>
          <w:delText>.</w:delText>
        </w:r>
      </w:del>
    </w:p>
    <w:p w14:paraId="1C2F4456" w14:textId="77777777" w:rsidR="008B4017" w:rsidDel="001537AD" w:rsidRDefault="008B4017">
      <w:pPr>
        <w:rPr>
          <w:del w:id="616" w:author="Willian" w:date="2016-11-05T11:17:00Z"/>
        </w:rPr>
        <w:pPrChange w:id="617" w:author="Willian" w:date="2016-11-05T11:18:00Z">
          <w:pPr>
            <w:pStyle w:val="Ttulo3"/>
          </w:pPr>
        </w:pPrChange>
      </w:pPr>
      <w:del w:id="618" w:author="Willian" w:date="2016-11-05T11:17:00Z">
        <w:r w:rsidDel="001537AD">
          <w:delText>Funções</w:delText>
        </w:r>
      </w:del>
    </w:p>
    <w:p w14:paraId="5C5D628B" w14:textId="77777777" w:rsidR="008B4017" w:rsidRPr="00676907" w:rsidDel="001537AD" w:rsidRDefault="008B4017">
      <w:pPr>
        <w:rPr>
          <w:del w:id="619" w:author="Willian" w:date="2016-11-05T11:17:00Z"/>
          <w:color w:val="414141"/>
        </w:rPr>
        <w:pPrChange w:id="620" w:author="Willian" w:date="2016-11-05T11:18:00Z">
          <w:pPr>
            <w:pStyle w:val="NormalWeb"/>
            <w:spacing w:before="0" w:beforeAutospacing="0" w:after="220" w:afterAutospacing="0"/>
          </w:pPr>
        </w:pPrChange>
      </w:pPr>
      <w:del w:id="621" w:author="Willian" w:date="2016-11-05T11:17:00Z">
        <w:r w:rsidRPr="00423350" w:rsidDel="001537AD">
          <w:rPr>
            <w:color w:val="414141"/>
          </w:rPr>
          <w:delText xml:space="preserve">Uma </w:delText>
        </w:r>
        <w:r w:rsidRPr="00423350" w:rsidDel="001537AD">
          <w:rPr>
            <w:i/>
            <w:iCs/>
            <w:color w:val="414141"/>
          </w:rPr>
          <w:delText>função</w:delText>
        </w:r>
        <w:r w:rsidRPr="00423350" w:rsidDel="001537AD">
          <w:rPr>
            <w:color w:val="414141"/>
          </w:rPr>
          <w:delText xml:space="preserve"> é uma p</w:delText>
        </w:r>
        <w:r w:rsidDel="001537AD">
          <w:rPr>
            <w:color w:val="414141"/>
          </w:rPr>
          <w:delText xml:space="preserve">eça reutilizável, com um nome </w:delText>
        </w:r>
        <w:r w:rsidRPr="00423350" w:rsidDel="001537AD">
          <w:rPr>
            <w:color w:val="414141"/>
          </w:rPr>
          <w:delText>que pode ser referido a partir de muitos lugares em um programa.</w:delText>
        </w:r>
        <w:r w:rsidDel="001537AD">
          <w:rPr>
            <w:color w:val="414141"/>
          </w:rPr>
          <w:delText xml:space="preserve"> Em Swift os métodos são chamados de funções pois não est</w:delText>
        </w:r>
      </w:del>
      <w:ins w:id="622" w:author="Vicente da Silva, Mayara" w:date="2016-11-04T10:42:00Z">
        <w:del w:id="623" w:author="Willian" w:date="2016-11-05T11:17:00Z">
          <w:r w:rsidDel="001537AD">
            <w:rPr>
              <w:color w:val="414141"/>
            </w:rPr>
            <w:delText>ão</w:delText>
          </w:r>
        </w:del>
      </w:ins>
      <w:del w:id="624" w:author="Willian" w:date="2016-11-05T11:17:00Z">
        <w:r w:rsidDel="001537AD">
          <w:rPr>
            <w:color w:val="414141"/>
          </w:rPr>
          <w:delText>á diretamente relacionado</w:delText>
        </w:r>
      </w:del>
      <w:ins w:id="625" w:author="Vicente da Silva, Mayara" w:date="2016-11-04T10:42:00Z">
        <w:del w:id="626" w:author="Willian" w:date="2016-11-05T11:17:00Z">
          <w:r w:rsidDel="001537AD">
            <w:rPr>
              <w:color w:val="414141"/>
            </w:rPr>
            <w:delText>s</w:delText>
          </w:r>
        </w:del>
      </w:ins>
      <w:del w:id="627" w:author="Willian" w:date="2016-11-05T11:17:00Z">
        <w:r w:rsidDel="001537AD">
          <w:rPr>
            <w:color w:val="414141"/>
          </w:rPr>
          <w:delText xml:space="preserve"> a uma classe ou objeto, isto quer dizer que você pode declarar uma função em qualquer em um arquivo </w:delText>
        </w:r>
        <w:r w:rsidRPr="00296826" w:rsidDel="001537AD">
          <w:rPr>
            <w:b/>
            <w:color w:val="414141"/>
          </w:rPr>
          <w:delText>.swift</w:delText>
        </w:r>
        <w:r w:rsidDel="001537AD">
          <w:rPr>
            <w:color w:val="414141"/>
          </w:rPr>
          <w:delText xml:space="preserve">. Estas funções declaradas fora de classe se tornam globais e podem ser acessadas por qualquer outro objeto. </w:delText>
        </w:r>
      </w:del>
    </w:p>
    <w:p w14:paraId="059A5D65" w14:textId="77777777" w:rsidR="008B4017" w:rsidDel="001537AD" w:rsidRDefault="008B4017" w:rsidP="008B4017">
      <w:pPr>
        <w:rPr>
          <w:del w:id="628" w:author="Willian" w:date="2016-11-05T11:17:00Z"/>
        </w:rPr>
      </w:pPr>
      <w:del w:id="629" w:author="Willian" w:date="2016-11-05T11:17:00Z">
        <w:r w:rsidDel="001537AD">
          <w:delText xml:space="preserve">Use </w:delText>
        </w:r>
        <w:r w:rsidRPr="006D3397" w:rsidDel="001537AD">
          <w:rPr>
            <w:rFonts w:ascii="Menlo" w:hAnsi="Menlo" w:cs="Menlo"/>
            <w:noProof/>
            <w:color w:val="AA3391"/>
            <w:sz w:val="18"/>
            <w:szCs w:val="18"/>
          </w:rPr>
          <w:delText>func</w:delText>
        </w:r>
        <w:r w:rsidRPr="006D3397" w:rsidDel="001537AD">
          <w:rPr>
            <w:rFonts w:ascii="Menlo" w:hAnsi="Menlo" w:cs="Menlo"/>
            <w:noProof/>
            <w:sz w:val="18"/>
            <w:szCs w:val="18"/>
          </w:rPr>
          <w:delText xml:space="preserve"> </w:delText>
        </w:r>
        <w:r w:rsidDel="001537AD">
          <w:delText xml:space="preserve">para declarar uma função. A declaração da função pode incluir zero ou mais </w:delText>
        </w:r>
        <w:r w:rsidDel="001537AD">
          <w:rPr>
            <w:i/>
            <w:iCs/>
          </w:rPr>
          <w:delText>parâmetros</w:delText>
        </w:r>
        <w:r w:rsidDel="001537AD">
          <w:delText xml:space="preserve"> , redigidas de forma </w:delText>
        </w:r>
        <w:r w:rsidRPr="006D3397" w:rsidDel="001537AD">
          <w:rPr>
            <w:rFonts w:ascii="Menlo" w:hAnsi="Menlo" w:cs="Menlo"/>
            <w:noProof/>
            <w:color w:val="3F6E74"/>
            <w:sz w:val="18"/>
            <w:szCs w:val="18"/>
          </w:rPr>
          <w:delText>name</w:delText>
        </w:r>
        <w:r w:rsidRPr="006D3397" w:rsidDel="001537AD">
          <w:rPr>
            <w:rFonts w:ascii="Menlo" w:hAnsi="Menlo" w:cs="Menlo"/>
            <w:noProof/>
            <w:sz w:val="18"/>
            <w:szCs w:val="18"/>
          </w:rPr>
          <w:delText xml:space="preserve">: </w:delText>
        </w:r>
        <w:r w:rsidDel="001537AD">
          <w:rPr>
            <w:rFonts w:ascii="Menlo" w:hAnsi="Menlo" w:cs="Menlo"/>
            <w:noProof/>
            <w:color w:val="5C2699"/>
            <w:sz w:val="18"/>
            <w:szCs w:val="18"/>
          </w:rPr>
          <w:delText>Type</w:delText>
        </w:r>
        <w:r w:rsidDel="001537AD">
          <w:delText xml:space="preserve">, que são elementos de informação adicional que devem ser passados para a função quando é chamada. Opcionalmente, uma função pode ter um tipo de retorno, escrito após o operador </w:delText>
        </w:r>
        <w:r w:rsidDel="001537AD">
          <w:rPr>
            <w:rFonts w:ascii="Verdana" w:hAnsi="Verdana"/>
            <w:color w:val="808080"/>
            <w:sz w:val="18"/>
            <w:szCs w:val="18"/>
          </w:rPr>
          <w:delText>-&gt;</w:delText>
        </w:r>
        <w:r w:rsidDel="001537AD">
          <w:delText xml:space="preserve">, o que indica que tipo de objeto a função retorna. A implementação de uma função vai </w:delText>
        </w:r>
      </w:del>
      <w:ins w:id="630" w:author="Vicente da Silva, Mayara" w:date="2016-11-04T10:45:00Z">
        <w:del w:id="631" w:author="Willian" w:date="2016-11-05T11:17:00Z">
          <w:r w:rsidDel="001537AD">
            <w:delText xml:space="preserve">é inserida </w:delText>
          </w:r>
        </w:del>
      </w:ins>
      <w:del w:id="632" w:author="Willian" w:date="2016-11-05T11:17:00Z">
        <w:r w:rsidDel="001537AD">
          <w:delText xml:space="preserve">dentro de um par de chaves ( </w:delText>
        </w:r>
        <w:r w:rsidDel="001537AD">
          <w:rPr>
            <w:rFonts w:ascii="Verdana" w:hAnsi="Verdana"/>
            <w:color w:val="808080"/>
            <w:sz w:val="18"/>
            <w:szCs w:val="18"/>
          </w:rPr>
          <w:delText>{}</w:delText>
        </w:r>
        <w:r w:rsidDel="001537AD">
          <w:delText>).</w:delText>
        </w:r>
      </w:del>
    </w:p>
    <w:p w14:paraId="0DFD9894" w14:textId="77777777" w:rsidR="008B4017" w:rsidRPr="00A66496" w:rsidDel="001537AD" w:rsidRDefault="008B4017">
      <w:pPr>
        <w:rPr>
          <w:del w:id="633" w:author="Willian" w:date="2016-11-05T11:17:00Z"/>
          <w:rFonts w:ascii="Menlo" w:hAnsi="Menlo" w:cs="Menlo"/>
          <w:noProof/>
          <w:sz w:val="21"/>
          <w:szCs w:val="21"/>
          <w:lang w:val="en-US"/>
        </w:rPr>
        <w:pPrChange w:id="634" w:author="Willian" w:date="2016-11-05T11:18:00Z">
          <w:pPr>
            <w:pStyle w:val="NormalWeb"/>
            <w:spacing w:before="460" w:beforeAutospacing="0" w:after="0" w:afterAutospacing="0"/>
            <w:ind w:left="567"/>
            <w:textAlignment w:val="baseline"/>
          </w:pPr>
        </w:pPrChange>
      </w:pPr>
      <w:del w:id="635" w:author="Willian" w:date="2016-11-05T11:17:00Z">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4D311AC" w14:textId="77777777" w:rsidR="008B4017" w:rsidRPr="00A66496" w:rsidDel="001537AD" w:rsidRDefault="008B4017">
      <w:pPr>
        <w:rPr>
          <w:del w:id="636" w:author="Willian" w:date="2016-11-05T11:17:00Z"/>
          <w:rFonts w:ascii="Menlo" w:hAnsi="Menlo" w:cs="Menlo"/>
          <w:noProof/>
          <w:sz w:val="21"/>
          <w:szCs w:val="21"/>
          <w:lang w:val="en-US"/>
        </w:rPr>
        <w:pPrChange w:id="637" w:author="Willian" w:date="2016-11-05T11:18:00Z">
          <w:pPr>
            <w:pStyle w:val="NormalWeb"/>
            <w:spacing w:before="0" w:beforeAutospacing="0" w:after="0" w:afterAutospacing="0"/>
            <w:ind w:left="567"/>
            <w:textAlignment w:val="baseline"/>
          </w:pPr>
        </w:pPrChange>
      </w:pPr>
      <w:del w:id="63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"Hello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today is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059DE42" w14:textId="77777777" w:rsidR="008B4017" w:rsidRPr="006D3397" w:rsidDel="001537AD" w:rsidRDefault="008B4017">
      <w:pPr>
        <w:rPr>
          <w:del w:id="639" w:author="Willian" w:date="2016-11-05T11:17:00Z"/>
          <w:rFonts w:ascii="Menlo" w:hAnsi="Menlo" w:cs="Menlo"/>
          <w:noProof/>
          <w:sz w:val="21"/>
          <w:szCs w:val="21"/>
        </w:rPr>
        <w:pPrChange w:id="640" w:author="Willian" w:date="2016-11-05T11:18:00Z">
          <w:pPr>
            <w:pStyle w:val="NormalWeb"/>
            <w:spacing w:before="0" w:beforeAutospacing="0" w:after="620" w:afterAutospacing="0"/>
            <w:ind w:left="567"/>
            <w:textAlignment w:val="baseline"/>
          </w:pPr>
        </w:pPrChange>
      </w:pPr>
      <w:del w:id="641" w:author="Willian" w:date="2016-11-05T11:17:00Z">
        <w:r w:rsidRPr="006D3397" w:rsidDel="001537AD">
          <w:rPr>
            <w:rFonts w:ascii="Menlo" w:hAnsi="Menlo" w:cs="Menlo"/>
            <w:noProof/>
            <w:sz w:val="18"/>
            <w:szCs w:val="18"/>
          </w:rPr>
          <w:delText>}</w:delText>
        </w:r>
      </w:del>
    </w:p>
    <w:p w14:paraId="52B05D99" w14:textId="77777777" w:rsidR="008B4017" w:rsidDel="001537AD" w:rsidRDefault="008B4017" w:rsidP="008B4017">
      <w:pPr>
        <w:rPr>
          <w:del w:id="642" w:author="Willian" w:date="2016-11-05T11:17:00Z"/>
        </w:rPr>
      </w:pPr>
      <w:del w:id="643" w:author="Willian" w:date="2016-11-05T11:17:00Z">
        <w:r w:rsidDel="001537AD">
          <w:delText xml:space="preserve">Para chamar uma função, use seu nome seguido de uma lista de </w:delText>
        </w:r>
        <w:r w:rsidDel="001537AD">
          <w:rPr>
            <w:i/>
            <w:iCs/>
          </w:rPr>
          <w:delText>argumentos</w:delText>
        </w:r>
        <w:r w:rsidDel="001537AD">
          <w:delText xml:space="preserve"> (os valores que </w:delText>
        </w:r>
        <w:commentRangeStart w:id="644"/>
        <w:commentRangeStart w:id="645"/>
        <w:r w:rsidDel="001537AD">
          <w:delText xml:space="preserve">você </w:delText>
        </w:r>
      </w:del>
      <w:del w:id="646" w:author="Willian" w:date="2016-11-04T22:35:00Z">
        <w:r w:rsidDel="00F66497">
          <w:delText xml:space="preserve">passa </w:delText>
        </w:r>
      </w:del>
      <w:commentRangeEnd w:id="644"/>
      <w:del w:id="647" w:author="Willian" w:date="2016-11-05T11:17:00Z">
        <w:r w:rsidDel="001537AD">
          <w:rPr>
            <w:rStyle w:val="Refdecomentrio"/>
          </w:rPr>
          <w:commentReference w:id="644"/>
        </w:r>
        <w:commentRangeEnd w:id="645"/>
        <w:r w:rsidDel="001537AD">
          <w:rPr>
            <w:rStyle w:val="Refdecomentrio"/>
          </w:rPr>
          <w:commentReference w:id="645"/>
        </w:r>
        <w:r w:rsidDel="001537AD">
          <w:delText>para satisfazer os parâmetros de uma função) entre parênteses. Quando você chamar uma função, você deve passar cada valor subsequente com o seu nome.</w:delText>
        </w:r>
      </w:del>
    </w:p>
    <w:p w14:paraId="53038555" w14:textId="77777777" w:rsidR="008B4017" w:rsidRPr="00A66496" w:rsidDel="001537AD" w:rsidRDefault="008B4017">
      <w:pPr>
        <w:rPr>
          <w:del w:id="648" w:author="Willian" w:date="2016-11-05T11:17:00Z"/>
          <w:rFonts w:ascii="Menlo" w:hAnsi="Menlo" w:cs="Menlo"/>
          <w:noProof/>
          <w:sz w:val="21"/>
          <w:szCs w:val="21"/>
          <w:lang w:val="en-US"/>
        </w:rPr>
        <w:pPrChange w:id="649" w:author="Willian" w:date="2016-11-05T11:18:00Z">
          <w:pPr>
            <w:pStyle w:val="NormalWeb"/>
            <w:spacing w:before="460" w:beforeAutospacing="0" w:after="0" w:afterAutospacing="0"/>
            <w:ind w:left="567"/>
            <w:textAlignment w:val="baseline"/>
          </w:pPr>
        </w:pPrChange>
      </w:pPr>
      <w:del w:id="650"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"Anna"</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"Tuesday"</w:delText>
        </w:r>
        <w:r w:rsidRPr="00A66496" w:rsidDel="001537AD">
          <w:rPr>
            <w:rFonts w:ascii="Menlo" w:hAnsi="Menlo" w:cs="Menlo"/>
            <w:noProof/>
            <w:sz w:val="18"/>
            <w:szCs w:val="18"/>
            <w:lang w:val="en-US"/>
          </w:rPr>
          <w:delText>)</w:delText>
        </w:r>
      </w:del>
    </w:p>
    <w:p w14:paraId="491EE40C" w14:textId="77777777" w:rsidR="008B4017" w:rsidRPr="00A66496" w:rsidDel="001537AD" w:rsidRDefault="008B4017">
      <w:pPr>
        <w:rPr>
          <w:del w:id="651" w:author="Willian" w:date="2016-11-05T11:17:00Z"/>
          <w:rFonts w:ascii="Menlo" w:hAnsi="Menlo" w:cs="Menlo"/>
          <w:noProof/>
          <w:sz w:val="21"/>
          <w:szCs w:val="21"/>
          <w:lang w:val="en-US"/>
        </w:rPr>
        <w:pPrChange w:id="652" w:author="Willian" w:date="2016-11-05T11:18:00Z">
          <w:pPr>
            <w:pStyle w:val="NormalWeb"/>
            <w:spacing w:before="0" w:beforeAutospacing="0" w:after="0" w:afterAutospacing="0"/>
            <w:ind w:left="567"/>
            <w:textAlignment w:val="baseline"/>
          </w:pPr>
        </w:pPrChange>
      </w:pPr>
      <w:del w:id="653"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"Bob"</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"Friday"</w:delText>
        </w:r>
        <w:r w:rsidRPr="00A66496" w:rsidDel="001537AD">
          <w:rPr>
            <w:rFonts w:ascii="Menlo" w:hAnsi="Menlo" w:cs="Menlo"/>
            <w:noProof/>
            <w:sz w:val="18"/>
            <w:szCs w:val="18"/>
            <w:lang w:val="en-US"/>
          </w:rPr>
          <w:delText>)</w:delText>
        </w:r>
      </w:del>
    </w:p>
    <w:p w14:paraId="411F75DA" w14:textId="77777777" w:rsidR="008B4017" w:rsidRPr="00A66496" w:rsidDel="001537AD" w:rsidRDefault="008B4017">
      <w:pPr>
        <w:rPr>
          <w:del w:id="654" w:author="Willian" w:date="2016-11-05T11:17:00Z"/>
          <w:rFonts w:ascii="Menlo" w:hAnsi="Menlo" w:cs="Menlo"/>
          <w:noProof/>
          <w:sz w:val="18"/>
          <w:szCs w:val="18"/>
          <w:lang w:val="en-US"/>
        </w:rPr>
        <w:pPrChange w:id="655" w:author="Willian" w:date="2016-11-05T11:18:00Z">
          <w:pPr>
            <w:pStyle w:val="NormalWeb"/>
            <w:spacing w:before="0" w:beforeAutospacing="0" w:after="620" w:afterAutospacing="0"/>
            <w:ind w:left="567"/>
            <w:textAlignment w:val="baseline"/>
          </w:pPr>
        </w:pPrChange>
      </w:pPr>
      <w:del w:id="656"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"Charlie"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 nice day"</w:delText>
        </w:r>
        <w:r w:rsidRPr="00A66496" w:rsidDel="001537AD">
          <w:rPr>
            <w:rFonts w:ascii="Menlo" w:hAnsi="Menlo" w:cs="Menlo"/>
            <w:noProof/>
            <w:sz w:val="18"/>
            <w:szCs w:val="18"/>
            <w:lang w:val="en-US"/>
          </w:rPr>
          <w:delText>)</w:delText>
        </w:r>
      </w:del>
    </w:p>
    <w:p w14:paraId="6EF90FB3" w14:textId="77777777" w:rsidR="008B4017" w:rsidRPr="00C62E43" w:rsidDel="001537AD" w:rsidRDefault="008B4017">
      <w:pPr>
        <w:rPr>
          <w:del w:id="657" w:author="Willian" w:date="2016-11-05T11:17:00Z"/>
          <w:noProof/>
        </w:rPr>
        <w:pPrChange w:id="658" w:author="Willian" w:date="2016-11-05T11:18:00Z">
          <w:pPr>
            <w:pStyle w:val="Ttulo3"/>
          </w:pPr>
        </w:pPrChange>
      </w:pPr>
      <w:del w:id="659" w:author="Willian" w:date="2016-11-05T11:17:00Z">
        <w:r w:rsidDel="001537AD">
          <w:rPr>
            <w:noProof/>
          </w:rPr>
          <w:delText>Métodos</w:delText>
        </w:r>
      </w:del>
    </w:p>
    <w:p w14:paraId="63DC2842" w14:textId="77777777" w:rsidR="008B4017" w:rsidDel="001537AD" w:rsidRDefault="008B4017" w:rsidP="008B4017">
      <w:pPr>
        <w:rPr>
          <w:del w:id="660" w:author="Willian" w:date="2016-11-05T11:17:00Z"/>
        </w:rPr>
      </w:pPr>
      <w:del w:id="661" w:author="Willian" w:date="2016-11-05T11:17:00Z">
        <w:r w:rsidDel="001537AD">
          <w:delText xml:space="preserve">Funções que são definidas dentro de uma classe específica são chamadas </w:delText>
        </w:r>
        <w:r w:rsidDel="001537AD">
          <w:rPr>
            <w:i/>
            <w:iCs/>
          </w:rPr>
          <w:delText>métodos</w:delText>
        </w:r>
        <w:r w:rsidDel="001537AD">
          <w:delText xml:space="preserve">. Métodos são explicitamente vinculados ao tipo ou classe onde estão definidos, e só podem ser chamados nesta classe (ou uma de suas subclasses, que você vai aprender em breve). No anterior exemplo </w:delText>
        </w:r>
        <w:r w:rsidDel="001537AD">
          <w:rPr>
            <w:rFonts w:ascii="Menlo" w:hAnsi="Menlo" w:cs="Menlo"/>
            <w:noProof/>
            <w:color w:val="AA3391"/>
            <w:sz w:val="18"/>
            <w:szCs w:val="18"/>
          </w:rPr>
          <w:delText>switch</w:delText>
        </w:r>
        <w:r w:rsidDel="001537AD">
          <w:delText xml:space="preserve">, você viu um método que é definido na classe </w:delText>
        </w:r>
        <w:r w:rsidDel="001537AD">
          <w:rPr>
            <w:rFonts w:ascii="Menlo" w:hAnsi="Menlo" w:cs="Menlo"/>
            <w:color w:val="3F6E74"/>
            <w:sz w:val="18"/>
            <w:szCs w:val="18"/>
          </w:rPr>
          <w:delText>String</w:delText>
        </w:r>
        <w:r w:rsidRPr="00576898" w:rsidDel="001537AD">
          <w:rPr>
            <w:rFonts w:ascii="Menlo" w:hAnsi="Menlo" w:cs="Menlo"/>
            <w:sz w:val="18"/>
            <w:szCs w:val="18"/>
          </w:rPr>
          <w:delText xml:space="preserve"> </w:delText>
        </w:r>
        <w:r w:rsidDel="001537AD">
          <w:delText xml:space="preserve">chamado </w:delText>
        </w:r>
        <w:r w:rsidRPr="00576898" w:rsidDel="001537AD">
          <w:rPr>
            <w:rFonts w:ascii="Menlo" w:hAnsi="Menlo" w:cs="Menlo"/>
            <w:noProof/>
            <w:color w:val="3F6E74"/>
            <w:sz w:val="18"/>
            <w:szCs w:val="18"/>
          </w:rPr>
          <w:delText>hasSuffix</w:delText>
        </w:r>
        <w:r w:rsidDel="001537AD">
          <w:rPr>
            <w:rFonts w:ascii="Menlo" w:hAnsi="Menlo" w:cs="Menlo"/>
            <w:noProof/>
            <w:color w:val="3F6E74"/>
            <w:sz w:val="18"/>
            <w:szCs w:val="18"/>
          </w:rPr>
          <w:delText>()</w:delText>
        </w:r>
        <w:r w:rsidDel="001537AD">
          <w:delText>, mostrando novamente aqui:</w:delText>
        </w:r>
      </w:del>
    </w:p>
    <w:p w14:paraId="10014AEA" w14:textId="77777777" w:rsidR="008B4017" w:rsidRPr="00A66496" w:rsidDel="001537AD" w:rsidRDefault="008B4017">
      <w:pPr>
        <w:rPr>
          <w:del w:id="662" w:author="Willian" w:date="2016-11-05T11:17:00Z"/>
          <w:rFonts w:ascii="Menlo" w:hAnsi="Menlo" w:cs="Menlo"/>
          <w:noProof/>
          <w:sz w:val="21"/>
          <w:szCs w:val="21"/>
          <w:lang w:val="en-US"/>
        </w:rPr>
        <w:pPrChange w:id="663" w:author="Willian" w:date="2016-11-05T11:18:00Z">
          <w:pPr>
            <w:pStyle w:val="NormalWeb"/>
            <w:spacing w:before="460" w:beforeAutospacing="0" w:after="0" w:afterAutospacing="0"/>
            <w:ind w:left="567"/>
            <w:textAlignment w:val="baseline"/>
          </w:pPr>
        </w:pPrChange>
      </w:pPr>
      <w:del w:id="66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1CA3ABCE" w14:textId="77777777" w:rsidR="008B4017" w:rsidRPr="00A66496" w:rsidDel="001537AD" w:rsidRDefault="008B4017">
      <w:pPr>
        <w:rPr>
          <w:del w:id="665" w:author="Willian" w:date="2016-11-05T11:17:00Z"/>
          <w:rFonts w:ascii="Menlo" w:hAnsi="Menlo" w:cs="Menlo"/>
          <w:noProof/>
          <w:sz w:val="21"/>
          <w:szCs w:val="21"/>
          <w:lang w:val="en-US"/>
        </w:rPr>
        <w:pPrChange w:id="666" w:author="Willian" w:date="2016-11-05T11:18:00Z">
          <w:pPr>
            <w:pStyle w:val="NormalWeb"/>
            <w:spacing w:before="0" w:beforeAutospacing="0" w:after="0" w:afterAutospacing="0"/>
            <w:ind w:left="567"/>
            <w:textAlignment w:val="baseline"/>
          </w:pPr>
        </w:pPrChange>
      </w:pPr>
      <w:del w:id="66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hasSuffix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"lo"</w:delText>
        </w:r>
        <w:r w:rsidRPr="00A66496" w:rsidDel="001537AD">
          <w:rPr>
            <w:rFonts w:ascii="Menlo" w:hAnsi="Menlo" w:cs="Menlo"/>
            <w:noProof/>
            <w:sz w:val="18"/>
            <w:szCs w:val="18"/>
            <w:lang w:val="en-US"/>
          </w:rPr>
          <w:delText>) {</w:delText>
        </w:r>
      </w:del>
    </w:p>
    <w:p w14:paraId="4E02CB89" w14:textId="77777777" w:rsidR="008B4017" w:rsidRPr="00576898" w:rsidDel="001537AD" w:rsidRDefault="008B4017">
      <w:pPr>
        <w:rPr>
          <w:del w:id="668" w:author="Willian" w:date="2016-11-05T11:17:00Z"/>
          <w:rFonts w:ascii="Menlo" w:hAnsi="Menlo" w:cs="Menlo"/>
          <w:noProof/>
          <w:sz w:val="21"/>
          <w:szCs w:val="21"/>
        </w:rPr>
        <w:pPrChange w:id="669" w:author="Willian" w:date="2016-11-05T11:18:00Z">
          <w:pPr>
            <w:pStyle w:val="NormalWeb"/>
            <w:spacing w:before="0" w:beforeAutospacing="0" w:after="0" w:afterAutospacing="0"/>
            <w:ind w:left="567"/>
            <w:textAlignment w:val="baseline"/>
          </w:pPr>
        </w:pPrChange>
      </w:pPr>
      <w:del w:id="670"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color w:val="3F6E74"/>
            <w:sz w:val="18"/>
            <w:szCs w:val="18"/>
          </w:rPr>
          <w:delText>print</w:delText>
        </w:r>
        <w:r w:rsidRPr="00576898" w:rsidDel="001537AD">
          <w:rPr>
            <w:rFonts w:ascii="Menlo" w:hAnsi="Menlo" w:cs="Menlo"/>
            <w:noProof/>
            <w:sz w:val="18"/>
            <w:szCs w:val="18"/>
          </w:rPr>
          <w:delText>(</w:delText>
        </w:r>
        <w:r w:rsidRPr="00576898" w:rsidDel="001537AD">
          <w:rPr>
            <w:rFonts w:ascii="Menlo" w:hAnsi="Menlo" w:cs="Menlo"/>
            <w:noProof/>
            <w:color w:val="C41A16"/>
            <w:sz w:val="18"/>
            <w:szCs w:val="18"/>
          </w:rPr>
          <w:delText>"ends in lo"</w:delText>
        </w:r>
        <w:r w:rsidRPr="00576898" w:rsidDel="001537AD">
          <w:rPr>
            <w:rFonts w:ascii="Menlo" w:hAnsi="Menlo" w:cs="Menlo"/>
            <w:noProof/>
            <w:sz w:val="18"/>
            <w:szCs w:val="18"/>
          </w:rPr>
          <w:delText>)</w:delText>
        </w:r>
      </w:del>
    </w:p>
    <w:p w14:paraId="5C472E78" w14:textId="77777777" w:rsidR="008B4017" w:rsidRPr="00576898" w:rsidDel="001537AD" w:rsidRDefault="008B4017">
      <w:pPr>
        <w:rPr>
          <w:del w:id="671" w:author="Willian" w:date="2016-11-05T11:17:00Z"/>
          <w:rFonts w:ascii="Menlo" w:hAnsi="Menlo" w:cs="Menlo"/>
          <w:noProof/>
          <w:sz w:val="21"/>
          <w:szCs w:val="21"/>
        </w:rPr>
        <w:pPrChange w:id="672" w:author="Willian" w:date="2016-11-05T11:18:00Z">
          <w:pPr>
            <w:pStyle w:val="NormalWeb"/>
            <w:spacing w:before="0" w:beforeAutospacing="0" w:after="620" w:afterAutospacing="0"/>
            <w:ind w:left="567"/>
            <w:textAlignment w:val="baseline"/>
          </w:pPr>
        </w:pPrChange>
      </w:pPr>
      <w:del w:id="673" w:author="Willian" w:date="2016-11-05T11:17:00Z">
        <w:r w:rsidRPr="00576898" w:rsidDel="001537AD">
          <w:rPr>
            <w:rFonts w:ascii="Menlo" w:hAnsi="Menlo" w:cs="Menlo"/>
            <w:noProof/>
            <w:sz w:val="18"/>
            <w:szCs w:val="18"/>
          </w:rPr>
          <w:delText>}</w:delText>
        </w:r>
      </w:del>
    </w:p>
    <w:p w14:paraId="31CE9A6B" w14:textId="77777777" w:rsidR="008B4017" w:rsidDel="001537AD" w:rsidRDefault="008B4017">
      <w:pPr>
        <w:rPr>
          <w:del w:id="674" w:author="Willian" w:date="2016-11-05T11:17:00Z"/>
          <w:rFonts w:ascii="Arial" w:hAnsi="Arial"/>
          <w:color w:val="414141"/>
          <w:sz w:val="21"/>
          <w:szCs w:val="21"/>
        </w:rPr>
        <w:pPrChange w:id="675" w:author="Willian" w:date="2016-11-05T11:18:00Z">
          <w:pPr>
            <w:pStyle w:val="NormalWeb"/>
            <w:spacing w:before="0" w:beforeAutospacing="0" w:after="220" w:afterAutospacing="0"/>
          </w:pPr>
        </w:pPrChange>
      </w:pPr>
      <w:del w:id="676" w:author="Willian" w:date="2016-11-05T11:17:00Z">
        <w:r w:rsidDel="001537AD">
          <w:rPr>
            <w:rFonts w:ascii="Arial" w:hAnsi="Arial"/>
            <w:color w:val="414141"/>
            <w:sz w:val="21"/>
            <w:szCs w:val="21"/>
          </w:rPr>
          <w:delText>Como você vê, para chamar um método de uma classe você deve usar a sintaxe de ponto ( .), como em Java. Você pode ver que em certos casos, quando você chama um método ou função não há a necessidade de inserir o nome do primeiro parâmetro, pois o nome do método é semântico o suficiente para isto.</w:delText>
        </w:r>
      </w:del>
    </w:p>
    <w:p w14:paraId="5E06D921" w14:textId="77777777" w:rsidR="008B4017" w:rsidRPr="00A66496" w:rsidDel="001537AD" w:rsidRDefault="008B4017">
      <w:pPr>
        <w:rPr>
          <w:del w:id="677" w:author="Willian" w:date="2016-11-05T11:17:00Z"/>
          <w:rFonts w:ascii="Menlo" w:hAnsi="Menlo" w:cs="Menlo"/>
          <w:sz w:val="21"/>
          <w:szCs w:val="21"/>
          <w:lang w:val="en-US"/>
        </w:rPr>
        <w:pPrChange w:id="678" w:author="Willian" w:date="2016-11-05T11:18:00Z">
          <w:pPr>
            <w:pStyle w:val="NormalWeb"/>
            <w:spacing w:before="0" w:beforeAutospacing="0" w:after="220" w:afterAutospacing="0"/>
            <w:ind w:left="567"/>
          </w:pPr>
        </w:pPrChange>
      </w:pPr>
      <w:del w:id="679"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array</w:delText>
        </w:r>
        <w:r w:rsidRPr="00A66496" w:rsidDel="001537AD">
          <w:rPr>
            <w:rFonts w:ascii="Menlo" w:hAnsi="Menlo" w:cs="Menlo"/>
            <w:sz w:val="18"/>
            <w:szCs w:val="18"/>
            <w:lang w:val="en-US"/>
          </w:rPr>
          <w:delText xml:space="preserve"> = [</w:delText>
        </w:r>
        <w:r w:rsidRPr="00A66496" w:rsidDel="001537AD">
          <w:rPr>
            <w:rFonts w:ascii="Menlo" w:hAnsi="Menlo" w:cs="Menlo"/>
            <w:color w:val="C41A16"/>
            <w:sz w:val="18"/>
            <w:szCs w:val="18"/>
            <w:lang w:val="en-US"/>
          </w:rPr>
          <w:delText>"apple"</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"banana"</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"dragonfruit"</w:delText>
        </w:r>
        <w:r w:rsidRPr="00A66496" w:rsidDel="001537AD">
          <w:rPr>
            <w:rFonts w:ascii="Menlo" w:hAnsi="Menlo" w:cs="Menlo"/>
            <w:sz w:val="18"/>
            <w:szCs w:val="18"/>
            <w:lang w:val="en-US"/>
          </w:rPr>
          <w:delText>]</w:delText>
        </w:r>
      </w:del>
    </w:p>
    <w:p w14:paraId="47C4B429" w14:textId="77777777" w:rsidR="008B4017" w:rsidRPr="003F6B0B" w:rsidDel="001537AD" w:rsidRDefault="008B4017">
      <w:pPr>
        <w:rPr>
          <w:del w:id="680" w:author="Willian" w:date="2016-11-05T11:17:00Z"/>
          <w:rFonts w:ascii="Menlo" w:hAnsi="Menlo" w:cs="Menlo"/>
          <w:sz w:val="21"/>
          <w:szCs w:val="21"/>
        </w:rPr>
        <w:pPrChange w:id="681" w:author="Willian" w:date="2016-11-05T11:18:00Z">
          <w:pPr>
            <w:pStyle w:val="NormalWeb"/>
            <w:spacing w:before="0" w:beforeAutospacing="0" w:after="0" w:afterAutospacing="0"/>
            <w:ind w:left="567"/>
            <w:textAlignment w:val="baseline"/>
          </w:pPr>
        </w:pPrChange>
      </w:pPr>
      <w:del w:id="682" w:author="Willian" w:date="2016-11-05T11:17:00Z">
        <w:r w:rsidRPr="003F6B0B" w:rsidDel="001537AD">
          <w:rPr>
            <w:rFonts w:ascii="Menlo" w:hAnsi="Menlo" w:cs="Menlo"/>
            <w:color w:val="3F6E74"/>
            <w:sz w:val="18"/>
            <w:szCs w:val="18"/>
          </w:rPr>
          <w:delText>array</w:delText>
        </w:r>
        <w:r w:rsidRPr="003F6B0B" w:rsidDel="001537AD">
          <w:rPr>
            <w:rFonts w:ascii="Menlo" w:hAnsi="Menlo" w:cs="Menlo"/>
            <w:sz w:val="18"/>
            <w:szCs w:val="18"/>
          </w:rPr>
          <w:delText>.</w:delText>
        </w:r>
        <w:r w:rsidRPr="003F6B0B" w:rsidDel="001537AD">
          <w:rPr>
            <w:rFonts w:ascii="Menlo" w:hAnsi="Menlo" w:cs="Menlo"/>
            <w:color w:val="3F6E74"/>
            <w:sz w:val="18"/>
            <w:szCs w:val="18"/>
          </w:rPr>
          <w:delText>insert</w:delText>
        </w:r>
        <w:r w:rsidRPr="003F6B0B" w:rsidDel="001537AD">
          <w:rPr>
            <w:rFonts w:ascii="Menlo" w:hAnsi="Menlo" w:cs="Menlo"/>
            <w:sz w:val="18"/>
            <w:szCs w:val="18"/>
          </w:rPr>
          <w:delText>(</w:delText>
        </w:r>
        <w:r w:rsidRPr="003F6B0B" w:rsidDel="001537AD">
          <w:rPr>
            <w:rFonts w:ascii="Menlo" w:hAnsi="Menlo" w:cs="Menlo"/>
            <w:color w:val="C41A16"/>
            <w:sz w:val="18"/>
            <w:szCs w:val="18"/>
          </w:rPr>
          <w:delText>"cherry"</w:delText>
        </w:r>
        <w:r w:rsidRPr="003F6B0B" w:rsidDel="001537AD">
          <w:rPr>
            <w:rFonts w:ascii="Menlo" w:hAnsi="Menlo" w:cs="Menlo"/>
            <w:sz w:val="18"/>
            <w:szCs w:val="18"/>
          </w:rPr>
          <w:delText xml:space="preserve">, </w:delText>
        </w:r>
        <w:r w:rsidRPr="003F6B0B" w:rsidDel="001537AD">
          <w:rPr>
            <w:rFonts w:ascii="Menlo" w:hAnsi="Menlo" w:cs="Menlo"/>
            <w:color w:val="3F6E74"/>
            <w:sz w:val="18"/>
            <w:szCs w:val="18"/>
          </w:rPr>
          <w:delText>at</w:delText>
        </w:r>
        <w:r w:rsidRPr="003F6B0B" w:rsidDel="001537AD">
          <w:rPr>
            <w:rFonts w:ascii="Menlo" w:hAnsi="Menlo" w:cs="Menlo"/>
            <w:sz w:val="18"/>
            <w:szCs w:val="18"/>
          </w:rPr>
          <w:delText xml:space="preserve">: </w:delText>
        </w:r>
        <w:r w:rsidRPr="003F6B0B" w:rsidDel="001537AD">
          <w:rPr>
            <w:rFonts w:ascii="Menlo" w:hAnsi="Menlo" w:cs="Menlo"/>
            <w:color w:val="1C00CF"/>
            <w:sz w:val="18"/>
            <w:szCs w:val="18"/>
          </w:rPr>
          <w:delText>2</w:delText>
        </w:r>
        <w:r w:rsidRPr="003F6B0B" w:rsidDel="001537AD">
          <w:rPr>
            <w:rFonts w:ascii="Menlo" w:hAnsi="Menlo" w:cs="Menlo"/>
            <w:sz w:val="18"/>
            <w:szCs w:val="18"/>
          </w:rPr>
          <w:delText>)</w:delText>
        </w:r>
      </w:del>
    </w:p>
    <w:p w14:paraId="60405552" w14:textId="77777777" w:rsidR="008B4017" w:rsidDel="001537AD" w:rsidRDefault="008B4017">
      <w:pPr>
        <w:rPr>
          <w:del w:id="683" w:author="Willian" w:date="2016-11-05T11:17:00Z"/>
          <w:rFonts w:ascii="Menlo" w:hAnsi="Menlo" w:cs="Menlo"/>
          <w:color w:val="3F6E74"/>
          <w:sz w:val="18"/>
          <w:szCs w:val="18"/>
        </w:rPr>
        <w:pPrChange w:id="684" w:author="Willian" w:date="2016-11-05T11:18:00Z">
          <w:pPr>
            <w:pStyle w:val="NormalWeb"/>
            <w:spacing w:before="0" w:beforeAutospacing="0" w:after="620" w:afterAutospacing="0"/>
            <w:textAlignment w:val="baseline"/>
          </w:pPr>
        </w:pPrChange>
      </w:pPr>
    </w:p>
    <w:p w14:paraId="1F160F1F" w14:textId="77777777" w:rsidR="008B4017" w:rsidDel="001537AD" w:rsidRDefault="008B4017" w:rsidP="008B4017">
      <w:pPr>
        <w:rPr>
          <w:del w:id="685" w:author="Willian" w:date="2016-11-05T11:17:00Z"/>
        </w:rPr>
      </w:pPr>
      <w:del w:id="686" w:author="Willian" w:date="2016-11-05T11:17:00Z">
        <w:r w:rsidDel="001537AD">
          <w:delText>Você pode declarar métodos assim, utilizando um sublinhado ao invés do nome do parâmetro. O método insert do Array é declarado da seguinte maneira:</w:delText>
        </w:r>
      </w:del>
    </w:p>
    <w:p w14:paraId="2C4ED40E" w14:textId="77777777" w:rsidR="008B4017" w:rsidRPr="00A66496" w:rsidDel="001537AD" w:rsidRDefault="008B4017">
      <w:pPr>
        <w:rPr>
          <w:del w:id="687" w:author="Willian" w:date="2016-11-05T11:17:00Z"/>
          <w:rFonts w:ascii="Menlo" w:hAnsi="Menlo" w:cs="Menlo"/>
          <w:sz w:val="18"/>
          <w:szCs w:val="18"/>
          <w:lang w:val="en-US"/>
        </w:rPr>
        <w:pPrChange w:id="688" w:author="Willian" w:date="2016-11-05T11:18:00Z">
          <w:pPr>
            <w:ind w:left="567"/>
          </w:pPr>
        </w:pPrChange>
      </w:pPr>
      <w:del w:id="689" w:author="Willian" w:date="2016-11-05T11:17:00Z">
        <w:r w:rsidRPr="00A66496" w:rsidDel="001537AD">
          <w:rPr>
            <w:rFonts w:ascii="Menlo" w:hAnsi="Menlo" w:cs="Menlo"/>
            <w:color w:val="AA3391"/>
            <w:sz w:val="18"/>
            <w:szCs w:val="18"/>
            <w:lang w:val="en-US"/>
          </w:rPr>
          <w:delText>public</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func</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insert</w:delText>
        </w:r>
        <w:r w:rsidRPr="00A66496" w:rsidDel="001537AD">
          <w:rPr>
            <w:rFonts w:ascii="Menlo" w:hAnsi="Menlo" w:cs="Menlo"/>
            <w:sz w:val="18"/>
            <w:szCs w:val="18"/>
            <w:lang w:val="en-US"/>
          </w:rPr>
          <w:delText>(</w:delText>
        </w:r>
        <w:r w:rsidRPr="00A66496" w:rsidDel="001537AD">
          <w:rPr>
            <w:rFonts w:ascii="Menlo" w:hAnsi="Menlo" w:cs="Menlo"/>
            <w:color w:val="AA3391"/>
            <w:sz w:val="18"/>
            <w:szCs w:val="18"/>
            <w:lang w:val="en-US"/>
          </w:rPr>
          <w:delText xml:space="preserve">_ </w:delText>
        </w:r>
        <w:r w:rsidRPr="00A66496" w:rsidDel="001537AD">
          <w:rPr>
            <w:rFonts w:ascii="Menlo" w:hAnsi="Menlo" w:cs="Menlo"/>
            <w:noProof/>
            <w:color w:val="3F6E74"/>
            <w:sz w:val="18"/>
            <w:szCs w:val="18"/>
            <w:lang w:val="en-US"/>
          </w:rPr>
          <w:delText>newElement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at i</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Index</w:delText>
        </w:r>
        <w:r w:rsidRPr="00A66496" w:rsidDel="001537AD">
          <w:rPr>
            <w:rFonts w:ascii="Menlo" w:hAnsi="Menlo" w:cs="Menlo"/>
            <w:sz w:val="18"/>
            <w:szCs w:val="18"/>
            <w:lang w:val="en-US"/>
          </w:rPr>
          <w:delText>) { ... }</w:delText>
        </w:r>
      </w:del>
    </w:p>
    <w:p w14:paraId="6729F4FA" w14:textId="77777777" w:rsidR="008B4017" w:rsidDel="001537AD" w:rsidRDefault="008B4017" w:rsidP="008B4017">
      <w:pPr>
        <w:rPr>
          <w:del w:id="690" w:author="Willian" w:date="2016-11-05T11:17:00Z"/>
        </w:rPr>
      </w:pPr>
      <w:del w:id="691" w:author="Willian" w:date="2016-11-05T11:17:00Z">
        <w:r w:rsidDel="001537AD">
          <w:delText xml:space="preserve">Veja que podemos também definir um nome de parâmetro (rótulo) diferente do nome da variável a ser manipulada no método. Então na chamada do método </w:delText>
        </w:r>
        <w:r w:rsidDel="001537AD">
          <w:rPr>
            <w:rFonts w:ascii="Menlo" w:hAnsi="Menlo" w:cs="Menlo"/>
            <w:color w:val="3F6E74"/>
            <w:sz w:val="18"/>
            <w:szCs w:val="18"/>
          </w:rPr>
          <w:delText>insert</w:delText>
        </w:r>
        <w:r w:rsidDel="001537AD">
          <w:delText xml:space="preserve"> usamos o </w:delText>
        </w:r>
        <w:r w:rsidDel="001537AD">
          <w:rPr>
            <w:rFonts w:ascii="Menlo" w:hAnsi="Menlo" w:cs="Menlo"/>
            <w:noProof/>
            <w:color w:val="3F6E74"/>
            <w:sz w:val="18"/>
            <w:szCs w:val="18"/>
          </w:rPr>
          <w:delText>at</w:delText>
        </w:r>
        <w:r w:rsidDel="001537AD">
          <w:delText>, e dentro do método usamos 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 xml:space="preserve">. Neste caso o </w:delText>
        </w:r>
        <w:r w:rsidDel="001537AD">
          <w:rPr>
            <w:rFonts w:ascii="Menlo" w:hAnsi="Menlo" w:cs="Menlo"/>
            <w:noProof/>
            <w:color w:val="3F6E74"/>
            <w:sz w:val="18"/>
            <w:szCs w:val="18"/>
          </w:rPr>
          <w:delText xml:space="preserve">at </w:delText>
        </w:r>
        <w:r w:rsidDel="001537AD">
          <w:delText>é somente um rótulo do parâmetro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w:delText>
        </w:r>
      </w:del>
    </w:p>
    <w:p w14:paraId="4FA7F722" w14:textId="77777777" w:rsidR="008B4017" w:rsidDel="001537AD" w:rsidRDefault="008B4017" w:rsidP="008B4017">
      <w:pPr>
        <w:rPr>
          <w:del w:id="692" w:author="Willian" w:date="2016-11-05T11:17:00Z"/>
        </w:rPr>
      </w:pPr>
      <w:del w:id="693" w:author="Willian" w:date="2016-11-05T11:17:00Z">
        <w:r w:rsidDel="001537AD">
          <w:delText>Coisas pontuais como esta veremos n</w:delText>
        </w:r>
      </w:del>
      <w:ins w:id="694" w:author="Vicente da Silva, Mayara" w:date="2016-11-04T11:24:00Z">
        <w:del w:id="695" w:author="Willian" w:date="2016-11-05T11:17:00Z">
          <w:r w:rsidDel="001537AD">
            <w:delText>N</w:delText>
          </w:r>
        </w:del>
      </w:ins>
      <w:del w:id="696" w:author="Willian" w:date="2016-11-05T11:17:00Z">
        <w:r w:rsidDel="001537AD">
          <w:delText>o decorrer do curso</w:delText>
        </w:r>
      </w:del>
      <w:ins w:id="697" w:author="Vicente da Silva, Mayara" w:date="2016-11-04T11:24:00Z">
        <w:del w:id="698" w:author="Willian" w:date="2016-11-05T11:17:00Z">
          <w:r w:rsidDel="001537AD">
            <w:delText xml:space="preserve"> veremos mais itens pontuais.</w:delText>
          </w:r>
        </w:del>
      </w:ins>
      <w:del w:id="699" w:author="Willian" w:date="2016-11-05T11:17:00Z">
        <w:r w:rsidDel="001537AD">
          <w:delText>.</w:delText>
        </w:r>
      </w:del>
    </w:p>
    <w:p w14:paraId="79C0A4CC" w14:textId="77777777" w:rsidR="008B4017" w:rsidDel="001537AD" w:rsidRDefault="008B4017">
      <w:pPr>
        <w:rPr>
          <w:del w:id="700" w:author="Willian" w:date="2016-11-05T11:17:00Z"/>
        </w:rPr>
        <w:pPrChange w:id="701" w:author="Willian" w:date="2016-11-05T11:18:00Z">
          <w:pPr>
            <w:spacing w:line="276" w:lineRule="auto"/>
          </w:pPr>
        </w:pPrChange>
      </w:pPr>
      <w:del w:id="702" w:author="Willian" w:date="2016-11-05T11:17:00Z">
        <w:r w:rsidDel="001537AD">
          <w:br w:type="page"/>
        </w:r>
      </w:del>
    </w:p>
    <w:p w14:paraId="6E7F10F4" w14:textId="77777777" w:rsidR="008B4017" w:rsidRPr="00432D6D" w:rsidDel="00F66497" w:rsidRDefault="008B4017" w:rsidP="008B4017">
      <w:pPr>
        <w:rPr>
          <w:del w:id="703" w:author="Willian" w:date="2016-11-04T22:37:00Z"/>
        </w:rPr>
      </w:pPr>
      <w:commentRangeStart w:id="704"/>
      <w:commentRangeStart w:id="705"/>
      <w:del w:id="706" w:author="Willian" w:date="2016-11-05T11:17:00Z">
        <w:r w:rsidDel="001537AD">
          <w:delText>Aula 2</w:delText>
        </w:r>
        <w:commentRangeEnd w:id="704"/>
        <w:r w:rsidDel="001537AD">
          <w:rPr>
            <w:rStyle w:val="Refdecomentrio"/>
          </w:rPr>
          <w:commentReference w:id="704"/>
        </w:r>
        <w:commentRangeEnd w:id="705"/>
        <w:r w:rsidDel="001537AD">
          <w:rPr>
            <w:rStyle w:val="Refdecomentrio"/>
          </w:rPr>
          <w:commentReference w:id="705"/>
        </w:r>
      </w:del>
      <w:moveToRangeStart w:id="707" w:author="Willian" w:date="2016-11-04T22:37:00Z" w:name="move466062358"/>
      <w:moveTo w:id="708" w:author="Willian" w:date="2016-11-04T22:37:00Z">
        <w:del w:id="709" w:author="Willian" w:date="2016-11-05T11:17:00Z">
          <w:r w:rsidDel="001537AD">
            <w:delText xml:space="preserve">Nesta aula iremos aos passos finais para entendermos o fundamental de Swift. </w:delText>
          </w:r>
        </w:del>
        <w:del w:id="710" w:author="Willian" w:date="2016-11-04T22:38:00Z">
          <w:r w:rsidDel="00F66497">
            <w:delText xml:space="preserve">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w:delText>
          </w:r>
        </w:del>
        <w:del w:id="711" w:author="Willian" w:date="2016-11-05T11:17:00Z">
          <w:r w:rsidDel="001537AD">
            <w:delText xml:space="preserve">Agora vamos entrar nos assuntos de </w:delText>
          </w:r>
          <w:r w:rsidDel="001537AD">
            <w:rPr>
              <w:b/>
            </w:rPr>
            <w:delText>orientação a objetos</w:delText>
          </w:r>
          <w:r w:rsidDel="001537AD">
            <w:delText xml:space="preserve"> do Swift.</w:delText>
          </w:r>
        </w:del>
      </w:moveTo>
    </w:p>
    <w:moveToRangeEnd w:id="707"/>
    <w:p w14:paraId="1BBA61BF" w14:textId="77777777" w:rsidR="008B4017" w:rsidDel="001537AD" w:rsidRDefault="008B4017">
      <w:pPr>
        <w:rPr>
          <w:del w:id="712" w:author="Willian" w:date="2016-11-05T11:17:00Z"/>
        </w:rPr>
        <w:pPrChange w:id="713" w:author="Willian" w:date="2016-11-05T11:18:00Z">
          <w:pPr>
            <w:pStyle w:val="Cabealho1"/>
            <w:ind w:left="0" w:firstLine="0"/>
          </w:pPr>
        </w:pPrChange>
      </w:pPr>
    </w:p>
    <w:p w14:paraId="58448EAA" w14:textId="77777777" w:rsidR="008B4017" w:rsidRPr="008313E9" w:rsidDel="001537AD" w:rsidRDefault="008B4017">
      <w:pPr>
        <w:rPr>
          <w:del w:id="714" w:author="Willian" w:date="2016-11-05T11:17:00Z"/>
        </w:rPr>
        <w:pPrChange w:id="715" w:author="Willian" w:date="2016-11-05T11:18:00Z">
          <w:pPr>
            <w:pStyle w:val="Ttulo1"/>
          </w:pPr>
        </w:pPrChange>
      </w:pPr>
      <w:del w:id="716" w:author="Willian" w:date="2016-11-05T11:17:00Z">
        <w:r w:rsidRPr="008313E9" w:rsidDel="001537AD">
          <w:delText>Swift</w:delText>
        </w:r>
        <w:r w:rsidDel="001537AD">
          <w:delText xml:space="preserve"> – Parte 2</w:delText>
        </w:r>
      </w:del>
    </w:p>
    <w:p w14:paraId="5921E506" w14:textId="77777777" w:rsidR="008B4017" w:rsidRPr="00432D6D" w:rsidDel="001537AD" w:rsidRDefault="008B4017" w:rsidP="008B4017">
      <w:pPr>
        <w:rPr>
          <w:del w:id="717" w:author="Willian" w:date="2016-11-05T11:17:00Z"/>
        </w:rPr>
      </w:pPr>
      <w:moveFromRangeStart w:id="718" w:author="Willian" w:date="2016-11-04T22:37:00Z" w:name="move466062358"/>
      <w:moveFrom w:id="719" w:author="Willian" w:date="2016-11-04T22:37:00Z">
        <w:del w:id="720" w:author="Willian" w:date="2016-11-05T11:17:00Z">
          <w:r w:rsidDel="001537AD">
            <w:delText xml:space="preserve">Nesta aula iremos aos passos finais para entendermos o fundamental de Swift. 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Agora vamos entrar nos assuntos de </w:delText>
          </w:r>
          <w:r w:rsidDel="001537AD">
            <w:rPr>
              <w:b/>
            </w:rPr>
            <w:delText>orientação a objetos</w:delText>
          </w:r>
          <w:r w:rsidDel="001537AD">
            <w:delText xml:space="preserve"> do Swift.</w:delText>
          </w:r>
        </w:del>
      </w:moveFrom>
    </w:p>
    <w:moveFromRangeEnd w:id="718"/>
    <w:p w14:paraId="045C0C26" w14:textId="77777777" w:rsidR="008B4017" w:rsidDel="001537AD" w:rsidRDefault="008B4017">
      <w:pPr>
        <w:rPr>
          <w:del w:id="721" w:author="Willian" w:date="2016-11-05T11:17:00Z"/>
        </w:rPr>
        <w:pPrChange w:id="722" w:author="Willian" w:date="2016-11-05T11:18:00Z">
          <w:pPr>
            <w:pStyle w:val="Ttulo3"/>
          </w:pPr>
        </w:pPrChange>
      </w:pPr>
      <w:commentRangeStart w:id="723"/>
      <w:commentRangeStart w:id="724"/>
      <w:del w:id="725" w:author="Willian" w:date="2016-11-05T11:17:00Z">
        <w:r w:rsidRPr="00CB1F7D" w:rsidDel="001537AD">
          <w:delText>Classes</w:delText>
        </w:r>
        <w:commentRangeEnd w:id="723"/>
        <w:r w:rsidDel="001537AD">
          <w:rPr>
            <w:rStyle w:val="Refdecomentrio"/>
          </w:rPr>
          <w:commentReference w:id="723"/>
        </w:r>
        <w:commentRangeEnd w:id="724"/>
        <w:r w:rsidDel="001537AD">
          <w:rPr>
            <w:rStyle w:val="Refdecomentrio"/>
          </w:rPr>
          <w:commentReference w:id="724"/>
        </w:r>
        <w:r w:rsidRPr="00CB1F7D" w:rsidDel="001537AD">
          <w:delText xml:space="preserve"> e Initializers</w:delText>
        </w:r>
      </w:del>
    </w:p>
    <w:p w14:paraId="5A4AAFAC" w14:textId="77777777" w:rsidR="008B4017" w:rsidDel="001537AD" w:rsidRDefault="008B4017" w:rsidP="008B4017">
      <w:pPr>
        <w:rPr>
          <w:del w:id="726" w:author="Willian" w:date="2016-11-05T11:17:00Z"/>
        </w:rPr>
      </w:pPr>
      <w:del w:id="727" w:author="Willian" w:date="2016-11-05T11:17:00Z">
        <w:r w:rsidDel="001537AD">
          <w:delText>Na programação orientada a objeto</w:delText>
        </w:r>
      </w:del>
      <w:ins w:id="728" w:author="Vicente da Silva, Mayara" w:date="2016-11-04T11:28:00Z">
        <w:del w:id="729" w:author="Willian" w:date="2016-11-05T11:17:00Z">
          <w:r w:rsidDel="001537AD">
            <w:delText>s</w:delText>
          </w:r>
        </w:del>
      </w:ins>
      <w:del w:id="730" w:author="Willian" w:date="2016-11-05T11:17:00Z">
        <w:r w:rsidDel="001537AD">
          <w:delText xml:space="preserve">, o comportamento de um programa baseia-se em grande parte em interações entre objetos. Um </w:delText>
        </w:r>
        <w:r w:rsidDel="001537AD">
          <w:rPr>
            <w:i/>
            <w:iCs/>
          </w:rPr>
          <w:delText>objeto</w:delText>
        </w:r>
        <w:r w:rsidDel="001537AD">
          <w:delText xml:space="preserve"> é uma instância de uma </w:delText>
        </w:r>
        <w:r w:rsidDel="001537AD">
          <w:rPr>
            <w:i/>
            <w:iCs/>
          </w:rPr>
          <w:delText>classe</w:delText>
        </w:r>
        <w:r w:rsidDel="001537AD">
          <w:delText xml:space="preserve">, que pode ser pensada como um modelo para esse objeto. Classes armazenam informações adicionais sobre si mesmas na forma de </w:delText>
        </w:r>
        <w:r w:rsidDel="001537AD">
          <w:rPr>
            <w:i/>
            <w:iCs/>
          </w:rPr>
          <w:delText>propriedades</w:delText>
        </w:r>
        <w:r w:rsidDel="001537AD">
          <w:delText xml:space="preserve"> e definem os seus próprios comportamentos utilizando métodos.</w:delText>
        </w:r>
      </w:del>
    </w:p>
    <w:p w14:paraId="7E423737" w14:textId="77777777" w:rsidR="008B4017" w:rsidDel="001537AD" w:rsidRDefault="008B4017">
      <w:pPr>
        <w:rPr>
          <w:del w:id="731" w:author="Willian" w:date="2016-11-05T11:17:00Z"/>
        </w:rPr>
        <w:pPrChange w:id="732" w:author="Willian" w:date="2016-11-05T11:18:00Z">
          <w:pPr>
            <w:pStyle w:val="Ttulo3"/>
          </w:pPr>
        </w:pPrChange>
      </w:pPr>
      <w:del w:id="733" w:author="Willian" w:date="2016-11-05T11:17:00Z">
        <w:r w:rsidDel="001537AD">
          <w:delText>Classes</w:delText>
        </w:r>
      </w:del>
    </w:p>
    <w:p w14:paraId="4D4D4219" w14:textId="77777777" w:rsidR="008B4017" w:rsidDel="001537AD" w:rsidRDefault="008B4017" w:rsidP="008B4017">
      <w:pPr>
        <w:rPr>
          <w:del w:id="734" w:author="Willian" w:date="2016-11-05T11:17:00Z"/>
          <w:rFonts w:ascii="Arial" w:hAnsi="Arial"/>
          <w:color w:val="414141"/>
          <w:sz w:val="21"/>
          <w:szCs w:val="21"/>
        </w:rPr>
      </w:pPr>
      <w:del w:id="735" w:author="Willian" w:date="2016-11-05T11:17:00Z">
        <w:r w:rsidDel="001537AD">
          <w:rPr>
            <w:rFonts w:ascii="Arial" w:hAnsi="Arial"/>
            <w:color w:val="414141"/>
            <w:sz w:val="21"/>
            <w:szCs w:val="21"/>
          </w:rPr>
          <w:delText xml:space="preserve">Use a palavra chave </w:delText>
        </w:r>
        <w:r w:rsidRPr="00576898" w:rsidDel="001537AD">
          <w:rPr>
            <w:rFonts w:ascii="Menlo" w:hAnsi="Menlo" w:cs="Menlo"/>
            <w:color w:val="AA3391"/>
            <w:sz w:val="18"/>
            <w:szCs w:val="18"/>
          </w:rPr>
          <w:delText>class</w:delText>
        </w:r>
        <w:r w:rsidRPr="00576898" w:rsidDel="001537AD">
          <w:rPr>
            <w:rFonts w:ascii="Menlo" w:hAnsi="Menlo" w:cs="Menlo"/>
            <w:sz w:val="18"/>
            <w:szCs w:val="18"/>
          </w:rPr>
          <w:delText xml:space="preserve"> </w:delText>
        </w:r>
        <w:r w:rsidDel="001537AD">
          <w:rPr>
            <w:rFonts w:ascii="Arial" w:hAnsi="Arial"/>
            <w:color w:val="414141"/>
            <w:sz w:val="21"/>
            <w:szCs w:val="21"/>
          </w:rPr>
          <w:delText>seguido pelo nome da classe para definir uma classe. A declaração de propriedade em uma classe é escrita da mesma forma que uma constante ou variável aprendidas na aula anterior, exceto pelo fato que estas propriedades são válidas apenas no contexto de uma classe. Da mesma forma, os métodos são declarados como as funções aprendidas na aula passada.  Este foi o melhor resumo sobre orientação a objetos que você vai ver.</w:delText>
        </w:r>
      </w:del>
    </w:p>
    <w:p w14:paraId="27EDA282" w14:textId="77777777" w:rsidR="008B4017" w:rsidDel="001537AD" w:rsidRDefault="008B4017" w:rsidP="008B4017">
      <w:pPr>
        <w:rPr>
          <w:del w:id="736" w:author="Willian" w:date="2016-11-05T11:17:00Z"/>
        </w:rPr>
      </w:pPr>
      <w:del w:id="737" w:author="Willian" w:date="2016-11-05T11:17:00Z">
        <w:r w:rsidDel="001537AD">
          <w:rPr>
            <w:rFonts w:ascii="Arial" w:hAnsi="Arial"/>
            <w:color w:val="414141"/>
            <w:sz w:val="21"/>
            <w:szCs w:val="21"/>
          </w:rPr>
          <w:delText xml:space="preserve">Este exemplo declara uma classe </w:delText>
        </w:r>
        <w:r w:rsidRPr="00576898" w:rsidDel="001537AD">
          <w:rPr>
            <w:rFonts w:ascii="Menlo" w:hAnsi="Menlo" w:cs="Menlo"/>
            <w:color w:val="3F6E74"/>
            <w:sz w:val="18"/>
            <w:szCs w:val="18"/>
          </w:rPr>
          <w:delText>Shape</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(forma) com a propriedade </w:delText>
        </w:r>
        <w:r w:rsidRPr="00576898" w:rsidDel="001537AD">
          <w:rPr>
            <w:rFonts w:ascii="Menlo" w:hAnsi="Menlo" w:cs="Menlo"/>
            <w:noProof/>
            <w:color w:val="3F6E74"/>
            <w:sz w:val="18"/>
            <w:szCs w:val="18"/>
          </w:rPr>
          <w:delText>numberOfSides</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(número de lados) e o método </w:delText>
        </w:r>
        <w:r w:rsidRPr="00576898" w:rsidDel="001537AD">
          <w:rPr>
            <w:rFonts w:ascii="Menlo" w:hAnsi="Menlo" w:cs="Menlo"/>
            <w:color w:val="3F6E74"/>
            <w:sz w:val="18"/>
            <w:szCs w:val="18"/>
          </w:rPr>
          <w:delText>simpleDescription</w:delText>
        </w:r>
        <w:r w:rsidRPr="00576898" w:rsidDel="001537AD">
          <w:rPr>
            <w:rFonts w:ascii="Menlo" w:hAnsi="Menlo" w:cs="Menlo"/>
            <w:sz w:val="18"/>
            <w:szCs w:val="18"/>
          </w:rPr>
          <w:delText>()</w:delText>
        </w:r>
        <w:r w:rsidDel="001537AD">
          <w:rPr>
            <w:rFonts w:ascii="Arial" w:hAnsi="Arial"/>
            <w:color w:val="414141"/>
            <w:sz w:val="21"/>
            <w:szCs w:val="21"/>
          </w:rPr>
          <w:delText xml:space="preserve"> (descrição simples).</w:delText>
        </w:r>
      </w:del>
    </w:p>
    <w:p w14:paraId="62801E81" w14:textId="77777777" w:rsidR="008B4017" w:rsidRPr="00A66496" w:rsidDel="001537AD" w:rsidRDefault="008B4017">
      <w:pPr>
        <w:rPr>
          <w:del w:id="738" w:author="Willian" w:date="2016-11-05T11:17:00Z"/>
          <w:rFonts w:ascii="Menlo" w:hAnsi="Menlo" w:cs="Menlo"/>
          <w:noProof/>
          <w:sz w:val="21"/>
          <w:szCs w:val="21"/>
          <w:lang w:val="en-US"/>
        </w:rPr>
        <w:pPrChange w:id="739" w:author="Willian" w:date="2016-11-05T11:18:00Z">
          <w:pPr>
            <w:pStyle w:val="NormalWeb"/>
            <w:spacing w:before="460" w:beforeAutospacing="0" w:after="0" w:afterAutospacing="0"/>
            <w:ind w:left="567"/>
            <w:textAlignment w:val="baseline"/>
          </w:pPr>
        </w:pPrChange>
      </w:pPr>
      <w:del w:id="740"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del>
    </w:p>
    <w:p w14:paraId="681F2D6D" w14:textId="77777777" w:rsidR="008B4017" w:rsidRPr="00A66496" w:rsidDel="001537AD" w:rsidRDefault="008B4017">
      <w:pPr>
        <w:rPr>
          <w:del w:id="741" w:author="Willian" w:date="2016-11-05T11:17:00Z"/>
          <w:rFonts w:ascii="Menlo" w:hAnsi="Menlo" w:cs="Menlo"/>
          <w:noProof/>
          <w:sz w:val="21"/>
          <w:szCs w:val="21"/>
          <w:lang w:val="en-US"/>
        </w:rPr>
        <w:pPrChange w:id="742" w:author="Willian" w:date="2016-11-05T11:18:00Z">
          <w:pPr>
            <w:pStyle w:val="NormalWeb"/>
            <w:spacing w:before="0" w:beforeAutospacing="0" w:after="0" w:afterAutospacing="0"/>
            <w:ind w:left="567"/>
            <w:textAlignment w:val="baseline"/>
          </w:pPr>
        </w:pPrChange>
      </w:pPr>
      <w:del w:id="7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F1EA463" w14:textId="77777777" w:rsidR="008B4017" w:rsidRPr="00A66496" w:rsidDel="001537AD" w:rsidRDefault="008B4017">
      <w:pPr>
        <w:rPr>
          <w:del w:id="744" w:author="Willian" w:date="2016-11-05T11:17:00Z"/>
          <w:rFonts w:ascii="Menlo" w:hAnsi="Menlo" w:cs="Menlo"/>
          <w:noProof/>
          <w:sz w:val="21"/>
          <w:szCs w:val="21"/>
          <w:lang w:val="en-US"/>
        </w:rPr>
        <w:pPrChange w:id="745" w:author="Willian" w:date="2016-11-05T11:18:00Z">
          <w:pPr>
            <w:pStyle w:val="NormalWeb"/>
            <w:spacing w:before="0" w:beforeAutospacing="0" w:after="0" w:afterAutospacing="0"/>
            <w:ind w:left="567"/>
            <w:textAlignment w:val="baseline"/>
          </w:pPr>
        </w:pPrChange>
      </w:pPr>
      <w:del w:id="74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2595321F" w14:textId="77777777" w:rsidR="008B4017" w:rsidRPr="00A66496" w:rsidDel="001537AD" w:rsidRDefault="008B4017">
      <w:pPr>
        <w:rPr>
          <w:del w:id="747" w:author="Willian" w:date="2016-11-05T11:17:00Z"/>
          <w:rFonts w:ascii="Menlo" w:hAnsi="Menlo" w:cs="Menlo"/>
          <w:noProof/>
          <w:sz w:val="21"/>
          <w:szCs w:val="21"/>
          <w:lang w:val="en-US"/>
        </w:rPr>
        <w:pPrChange w:id="748" w:author="Willian" w:date="2016-11-05T11:18:00Z">
          <w:pPr>
            <w:pStyle w:val="NormalWeb"/>
            <w:spacing w:before="0" w:beforeAutospacing="0" w:after="0" w:afterAutospacing="0"/>
            <w:ind w:left="567"/>
            <w:textAlignment w:val="baseline"/>
          </w:pPr>
        </w:pPrChange>
      </w:pPr>
      <w:del w:id="74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67B0A607" w14:textId="77777777" w:rsidR="008B4017" w:rsidRPr="00576898" w:rsidDel="001537AD" w:rsidRDefault="008B4017">
      <w:pPr>
        <w:rPr>
          <w:del w:id="750" w:author="Willian" w:date="2016-11-05T11:17:00Z"/>
          <w:rFonts w:ascii="Menlo" w:hAnsi="Menlo" w:cs="Menlo"/>
          <w:noProof/>
          <w:sz w:val="21"/>
          <w:szCs w:val="21"/>
        </w:rPr>
        <w:pPrChange w:id="751" w:author="Willian" w:date="2016-11-05T11:18:00Z">
          <w:pPr>
            <w:pStyle w:val="NormalWeb"/>
            <w:spacing w:before="0" w:beforeAutospacing="0" w:after="0" w:afterAutospacing="0"/>
            <w:ind w:left="567"/>
            <w:textAlignment w:val="baseline"/>
          </w:pPr>
        </w:pPrChange>
      </w:pPr>
      <w:del w:id="752"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sz w:val="18"/>
            <w:szCs w:val="18"/>
          </w:rPr>
          <w:delText>}</w:delText>
        </w:r>
      </w:del>
    </w:p>
    <w:p w14:paraId="7EDE416A" w14:textId="77777777" w:rsidR="008B4017" w:rsidRPr="00576898" w:rsidDel="001537AD" w:rsidRDefault="008B4017">
      <w:pPr>
        <w:rPr>
          <w:del w:id="753" w:author="Willian" w:date="2016-11-05T11:17:00Z"/>
          <w:rFonts w:ascii="Menlo" w:hAnsi="Menlo" w:cs="Menlo"/>
          <w:noProof/>
          <w:sz w:val="21"/>
          <w:szCs w:val="21"/>
        </w:rPr>
        <w:pPrChange w:id="754" w:author="Willian" w:date="2016-11-05T11:18:00Z">
          <w:pPr>
            <w:pStyle w:val="NormalWeb"/>
            <w:spacing w:before="0" w:beforeAutospacing="0" w:after="620" w:afterAutospacing="0"/>
            <w:ind w:left="567"/>
            <w:textAlignment w:val="baseline"/>
          </w:pPr>
        </w:pPrChange>
      </w:pPr>
      <w:del w:id="755" w:author="Willian" w:date="2016-11-05T11:17:00Z">
        <w:r w:rsidRPr="00576898" w:rsidDel="001537AD">
          <w:rPr>
            <w:rFonts w:ascii="Menlo" w:hAnsi="Menlo" w:cs="Menlo"/>
            <w:noProof/>
            <w:sz w:val="18"/>
            <w:szCs w:val="18"/>
          </w:rPr>
          <w:delText>}</w:delText>
        </w:r>
      </w:del>
    </w:p>
    <w:p w14:paraId="2F808EC6" w14:textId="77777777" w:rsidR="008B4017" w:rsidDel="001537AD" w:rsidRDefault="008B4017" w:rsidP="008B4017">
      <w:pPr>
        <w:rPr>
          <w:del w:id="756" w:author="Willian" w:date="2016-11-05T11:17:00Z"/>
        </w:rPr>
      </w:pPr>
      <w:del w:id="757" w:author="Willian" w:date="2016-11-05T11:17:00Z">
        <w:r w:rsidDel="001537AD">
          <w:delText xml:space="preserve">Criar uma instância de uma classe é uma tarefa fácil. Basta colocar um conjunto de abre-fecha parênteses após o nome da classe. Para acessar as propriedades e métodos da instância use a sintaxe de ponto. Aqui </w:delText>
        </w:r>
        <w:r w:rsidDel="001537AD">
          <w:rPr>
            <w:rFonts w:ascii="Verdana" w:hAnsi="Verdana"/>
            <w:color w:val="3F6E74"/>
            <w:sz w:val="18"/>
            <w:szCs w:val="18"/>
          </w:rPr>
          <w:delText>shape</w:delText>
        </w:r>
        <w:r w:rsidDel="001537AD">
          <w:rPr>
            <w:rFonts w:ascii="Verdana" w:hAnsi="Verdana"/>
            <w:sz w:val="18"/>
            <w:szCs w:val="18"/>
          </w:rPr>
          <w:delText xml:space="preserve"> </w:delText>
        </w:r>
        <w:r w:rsidDel="001537AD">
          <w:delText xml:space="preserve">é um objeto que é instância da classe </w:delText>
        </w:r>
        <w:r w:rsidDel="001537AD">
          <w:rPr>
            <w:rFonts w:ascii="Verdana" w:hAnsi="Verdana"/>
            <w:color w:val="3F6E74"/>
            <w:sz w:val="18"/>
            <w:szCs w:val="18"/>
          </w:rPr>
          <w:delText>Shape</w:delText>
        </w:r>
        <w:r w:rsidDel="001537AD">
          <w:delText>.</w:delText>
        </w:r>
      </w:del>
    </w:p>
    <w:p w14:paraId="71F200CB" w14:textId="77777777" w:rsidR="008B4017" w:rsidRPr="00A66496" w:rsidDel="001537AD" w:rsidRDefault="008B4017">
      <w:pPr>
        <w:rPr>
          <w:del w:id="758" w:author="Willian" w:date="2016-11-05T11:17:00Z"/>
          <w:rFonts w:ascii="Menlo" w:hAnsi="Menlo" w:cs="Menlo"/>
          <w:noProof/>
          <w:sz w:val="21"/>
          <w:szCs w:val="21"/>
          <w:lang w:val="en-US"/>
        </w:rPr>
        <w:pPrChange w:id="759" w:author="Willian" w:date="2016-11-05T11:18:00Z">
          <w:pPr>
            <w:pStyle w:val="NormalWeb"/>
            <w:spacing w:before="460" w:beforeAutospacing="0" w:after="0" w:afterAutospacing="0"/>
            <w:ind w:left="567"/>
            <w:textAlignment w:val="baseline"/>
          </w:pPr>
        </w:pPrChange>
      </w:pPr>
      <w:del w:id="760"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del>
    </w:p>
    <w:p w14:paraId="6C1554CB" w14:textId="77777777" w:rsidR="008B4017" w:rsidRPr="00A66496" w:rsidDel="001537AD" w:rsidRDefault="008B4017">
      <w:pPr>
        <w:rPr>
          <w:del w:id="761" w:author="Willian" w:date="2016-11-05T11:17:00Z"/>
          <w:rFonts w:ascii="Menlo" w:hAnsi="Menlo" w:cs="Menlo"/>
          <w:noProof/>
          <w:sz w:val="21"/>
          <w:szCs w:val="21"/>
          <w:lang w:val="en-US"/>
        </w:rPr>
        <w:pPrChange w:id="762" w:author="Willian" w:date="2016-11-05T11:18:00Z">
          <w:pPr>
            <w:pStyle w:val="NormalWeb"/>
            <w:spacing w:before="0" w:beforeAutospacing="0" w:after="0" w:afterAutospacing="0"/>
            <w:ind w:left="567"/>
            <w:textAlignment w:val="baseline"/>
          </w:pPr>
        </w:pPrChange>
      </w:pPr>
      <w:del w:id="763" w:author="Willian" w:date="2016-11-05T11:17:00Z">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w:delText>
        </w:r>
      </w:del>
    </w:p>
    <w:p w14:paraId="0962E310" w14:textId="77777777" w:rsidR="008B4017" w:rsidRPr="0060573B" w:rsidDel="001537AD" w:rsidRDefault="008B4017">
      <w:pPr>
        <w:rPr>
          <w:del w:id="764" w:author="Willian" w:date="2016-11-05T11:17:00Z"/>
          <w:rFonts w:ascii="Menlo" w:hAnsi="Menlo" w:cs="Menlo"/>
          <w:noProof/>
          <w:sz w:val="21"/>
          <w:szCs w:val="21"/>
        </w:rPr>
        <w:pPrChange w:id="765" w:author="Willian" w:date="2016-11-05T11:18:00Z">
          <w:pPr>
            <w:pStyle w:val="NormalWeb"/>
            <w:spacing w:before="0" w:beforeAutospacing="0" w:after="620" w:afterAutospacing="0"/>
            <w:ind w:left="567"/>
            <w:textAlignment w:val="baseline"/>
          </w:pPr>
        </w:pPrChange>
      </w:pPr>
      <w:del w:id="766" w:author="Willian" w:date="2016-11-05T11:17:00Z">
        <w:r w:rsidRPr="0060573B" w:rsidDel="001537AD">
          <w:rPr>
            <w:rFonts w:ascii="Menlo" w:hAnsi="Menlo" w:cs="Menlo"/>
            <w:noProof/>
            <w:color w:val="AA3391"/>
            <w:sz w:val="18"/>
            <w:szCs w:val="18"/>
          </w:rPr>
          <w:delText>var</w:delText>
        </w:r>
        <w:r w:rsidRPr="0060573B" w:rsidDel="001537AD">
          <w:rPr>
            <w:rFonts w:ascii="Menlo" w:hAnsi="Menlo" w:cs="Menlo"/>
            <w:noProof/>
            <w:sz w:val="18"/>
            <w:szCs w:val="18"/>
          </w:rPr>
          <w:delText xml:space="preserve"> </w:delText>
        </w:r>
        <w:r w:rsidRPr="0060573B" w:rsidDel="001537AD">
          <w:rPr>
            <w:rFonts w:ascii="Menlo" w:hAnsi="Menlo" w:cs="Menlo"/>
            <w:noProof/>
            <w:color w:val="3F6E74"/>
            <w:sz w:val="18"/>
            <w:szCs w:val="18"/>
          </w:rPr>
          <w:delText>shapeDescription</w:delText>
        </w:r>
        <w:r w:rsidRPr="0060573B" w:rsidDel="001537AD">
          <w:rPr>
            <w:rFonts w:ascii="Menlo" w:hAnsi="Menlo" w:cs="Menlo"/>
            <w:noProof/>
            <w:sz w:val="18"/>
            <w:szCs w:val="18"/>
          </w:rPr>
          <w:delText xml:space="preserve"> = </w:delText>
        </w:r>
        <w:r w:rsidRPr="0060573B" w:rsidDel="001537AD">
          <w:rPr>
            <w:rFonts w:ascii="Menlo" w:hAnsi="Menlo" w:cs="Menlo"/>
            <w:noProof/>
            <w:color w:val="3F6E74"/>
            <w:sz w:val="18"/>
            <w:szCs w:val="18"/>
          </w:rPr>
          <w:delText>shape</w:delText>
        </w:r>
        <w:r w:rsidRPr="0060573B" w:rsidDel="001537AD">
          <w:rPr>
            <w:rFonts w:ascii="Menlo" w:hAnsi="Menlo" w:cs="Menlo"/>
            <w:noProof/>
            <w:sz w:val="18"/>
            <w:szCs w:val="18"/>
          </w:rPr>
          <w:delText>.</w:delText>
        </w:r>
        <w:r w:rsidRPr="0060573B" w:rsidDel="001537AD">
          <w:rPr>
            <w:rFonts w:ascii="Menlo" w:hAnsi="Menlo" w:cs="Menlo"/>
            <w:noProof/>
            <w:color w:val="3F6E74"/>
            <w:sz w:val="18"/>
            <w:szCs w:val="18"/>
          </w:rPr>
          <w:delText>simpleDescription</w:delText>
        </w:r>
        <w:r w:rsidRPr="0060573B" w:rsidDel="001537AD">
          <w:rPr>
            <w:rFonts w:ascii="Menlo" w:hAnsi="Menlo" w:cs="Menlo"/>
            <w:noProof/>
            <w:sz w:val="18"/>
            <w:szCs w:val="18"/>
          </w:rPr>
          <w:delText>()</w:delText>
        </w:r>
      </w:del>
    </w:p>
    <w:p w14:paraId="31ADA545" w14:textId="77777777" w:rsidR="008B4017" w:rsidDel="001537AD" w:rsidRDefault="008B4017">
      <w:pPr>
        <w:rPr>
          <w:del w:id="767" w:author="Willian" w:date="2016-11-05T11:17:00Z"/>
        </w:rPr>
        <w:pPrChange w:id="768" w:author="Willian" w:date="2016-11-05T11:18:00Z">
          <w:pPr>
            <w:pStyle w:val="Ttulo3"/>
          </w:pPr>
        </w:pPrChange>
      </w:pPr>
      <w:del w:id="769" w:author="Willian" w:date="2016-11-05T11:17:00Z">
        <w:r w:rsidDel="001537AD">
          <w:delText>Initializers</w:delText>
        </w:r>
      </w:del>
    </w:p>
    <w:p w14:paraId="6DAA1457" w14:textId="77777777" w:rsidR="008B4017" w:rsidDel="001537AD" w:rsidRDefault="008B4017" w:rsidP="008B4017">
      <w:pPr>
        <w:rPr>
          <w:del w:id="770" w:author="Willian" w:date="2016-11-05T11:17:00Z"/>
        </w:rPr>
      </w:pPr>
      <w:del w:id="771" w:author="Willian" w:date="2016-11-05T11:17:00Z">
        <w:r w:rsidDel="001537AD">
          <w:delText xml:space="preserve">Ainda está faltando uma coisa importante para a classe </w:delText>
        </w:r>
        <w:r w:rsidRPr="0060573B" w:rsidDel="001537AD">
          <w:rPr>
            <w:rFonts w:ascii="Menlo" w:hAnsi="Menlo" w:cs="Menlo"/>
            <w:color w:val="3F6E74"/>
            <w:sz w:val="18"/>
            <w:szCs w:val="18"/>
          </w:rPr>
          <w:delText>Shape</w:delText>
        </w:r>
        <w:r w:rsidDel="001537AD">
          <w:delText xml:space="preserve">: um inicializador. Um </w:delText>
        </w:r>
        <w:r w:rsidDel="001537AD">
          <w:rPr>
            <w:b/>
          </w:rPr>
          <w:delText>inicializador</w:delText>
        </w:r>
        <w:r w:rsidDel="001537AD">
          <w:delText xml:space="preserve"> é um método que prepara uma instância de uma classe para o uso, envolvendo a definição de valores iniciais de cada propriedade e outras configurações iniciais da do objeto. Estamos falando do conhecido </w:delText>
        </w:r>
        <w:r w:rsidDel="001537AD">
          <w:rPr>
            <w:b/>
          </w:rPr>
          <w:delText>construtor</w:delText>
        </w:r>
        <w:r w:rsidDel="001537AD">
          <w:delText xml:space="preserve"> em Java, porém em Swift temos um novo jeito para defini-lo: utilizando a palavra reservada </w:delText>
        </w:r>
        <w:r w:rsidDel="001537AD">
          <w:rPr>
            <w:rFonts w:ascii="Menlo" w:hAnsi="Menlo" w:cs="Menlo"/>
            <w:color w:val="AA3391"/>
            <w:sz w:val="18"/>
            <w:szCs w:val="18"/>
          </w:rPr>
          <w:delText>init</w:delText>
        </w:r>
        <w:r w:rsidDel="001537AD">
          <w:rPr>
            <w:rFonts w:ascii="Verdana" w:hAnsi="Verdana"/>
            <w:color w:val="AA3391"/>
            <w:sz w:val="18"/>
            <w:szCs w:val="18"/>
          </w:rPr>
          <w:delText>.</w:delText>
        </w:r>
        <w:r w:rsidRPr="0060573B" w:rsidDel="001537AD">
          <w:delText xml:space="preserve"> </w:delText>
        </w:r>
        <w:r w:rsidDel="001537AD">
          <w:delText xml:space="preserve">Neste caso o </w:delText>
        </w:r>
        <w:r w:rsidDel="001537AD">
          <w:rPr>
            <w:rFonts w:ascii="Menlo" w:hAnsi="Menlo" w:cs="Menlo"/>
            <w:color w:val="AA3391"/>
            <w:sz w:val="18"/>
            <w:szCs w:val="18"/>
          </w:rPr>
          <w:delText>init</w:delText>
        </w:r>
        <w:r w:rsidDel="001537AD">
          <w:delText xml:space="preserve"> entra como nome do método.</w:delText>
        </w:r>
      </w:del>
    </w:p>
    <w:p w14:paraId="30DB4A5D" w14:textId="77777777" w:rsidR="008B4017" w:rsidRPr="0060573B" w:rsidDel="001537AD" w:rsidRDefault="008B4017" w:rsidP="008B4017">
      <w:pPr>
        <w:rPr>
          <w:del w:id="772" w:author="Willian" w:date="2016-11-05T11:17:00Z"/>
        </w:rPr>
      </w:pPr>
      <w:del w:id="773" w:author="Willian" w:date="2016-11-05T11:17:00Z">
        <w:r w:rsidDel="001537AD">
          <w:delText xml:space="preserve">Este exemplo define uma nova classe, </w:delText>
        </w:r>
        <w:r w:rsidRPr="0060573B" w:rsidDel="001537AD">
          <w:rPr>
            <w:rFonts w:ascii="Menlo" w:hAnsi="Menlo" w:cs="Menlo"/>
            <w:color w:val="3F6E74"/>
            <w:sz w:val="18"/>
            <w:szCs w:val="18"/>
          </w:rPr>
          <w:delText>NamedShape</w:delText>
        </w:r>
        <w:r w:rsidRPr="0060573B" w:rsidDel="001537AD">
          <w:rPr>
            <w:rFonts w:ascii="Menlo" w:hAnsi="Menlo" w:cs="Menlo"/>
            <w:sz w:val="18"/>
            <w:szCs w:val="18"/>
          </w:rPr>
          <w:delText xml:space="preserve"> </w:delText>
        </w:r>
        <w:r w:rsidDel="001537AD">
          <w:delText>que tem um inicializador que leva um nome.</w:delText>
        </w:r>
      </w:del>
    </w:p>
    <w:p w14:paraId="67C095E5" w14:textId="77777777" w:rsidR="008B4017" w:rsidRPr="00A66496" w:rsidDel="001537AD" w:rsidRDefault="008B4017">
      <w:pPr>
        <w:rPr>
          <w:del w:id="774" w:author="Willian" w:date="2016-11-05T11:17:00Z"/>
          <w:rFonts w:ascii="Menlo" w:hAnsi="Menlo" w:cs="Menlo"/>
          <w:noProof/>
          <w:sz w:val="21"/>
          <w:szCs w:val="21"/>
          <w:lang w:val="en-US"/>
        </w:rPr>
        <w:pPrChange w:id="775" w:author="Willian" w:date="2016-11-05T11:18:00Z">
          <w:pPr>
            <w:pStyle w:val="NormalWeb"/>
            <w:spacing w:before="460" w:beforeAutospacing="0" w:after="0" w:afterAutospacing="0"/>
            <w:ind w:left="567"/>
            <w:textAlignment w:val="baseline"/>
          </w:pPr>
        </w:pPrChange>
      </w:pPr>
      <w:del w:id="77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w:delText>
        </w:r>
      </w:del>
    </w:p>
    <w:p w14:paraId="6243504D" w14:textId="77777777" w:rsidR="008B4017" w:rsidRPr="00A66496" w:rsidDel="001537AD" w:rsidRDefault="008B4017">
      <w:pPr>
        <w:rPr>
          <w:del w:id="777" w:author="Willian" w:date="2016-11-05T11:17:00Z"/>
          <w:rFonts w:ascii="Menlo" w:hAnsi="Menlo" w:cs="Menlo"/>
          <w:noProof/>
          <w:sz w:val="21"/>
          <w:szCs w:val="21"/>
          <w:lang w:val="en-US"/>
        </w:rPr>
        <w:pPrChange w:id="778" w:author="Willian" w:date="2016-11-05T11:18:00Z">
          <w:pPr>
            <w:pStyle w:val="NormalWeb"/>
            <w:spacing w:before="0" w:beforeAutospacing="0" w:after="0" w:afterAutospacing="0"/>
            <w:ind w:left="567"/>
            <w:textAlignment w:val="baseline"/>
          </w:pPr>
        </w:pPrChange>
      </w:pPr>
      <w:del w:id="7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4B6C7935" w14:textId="77777777" w:rsidR="008B4017" w:rsidRPr="00A66496" w:rsidDel="001537AD" w:rsidRDefault="008B4017">
      <w:pPr>
        <w:rPr>
          <w:del w:id="780" w:author="Willian" w:date="2016-11-05T11:17:00Z"/>
          <w:rFonts w:ascii="Menlo" w:hAnsi="Menlo" w:cs="Menlo"/>
          <w:noProof/>
          <w:sz w:val="21"/>
          <w:szCs w:val="21"/>
          <w:lang w:val="en-US"/>
        </w:rPr>
        <w:pPrChange w:id="781" w:author="Willian" w:date="2016-11-05T11:18:00Z">
          <w:pPr>
            <w:pStyle w:val="NormalWeb"/>
            <w:spacing w:before="0" w:beforeAutospacing="0" w:after="0" w:afterAutospacing="0"/>
            <w:ind w:left="567"/>
            <w:textAlignment w:val="baseline"/>
          </w:pPr>
        </w:pPrChange>
      </w:pPr>
      <w:del w:id="7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del>
    </w:p>
    <w:p w14:paraId="1B72BAED" w14:textId="77777777" w:rsidR="008B4017" w:rsidRPr="00A66496" w:rsidDel="001537AD" w:rsidRDefault="008B4017">
      <w:pPr>
        <w:rPr>
          <w:del w:id="783" w:author="Willian" w:date="2016-11-05T11:17:00Z"/>
          <w:rFonts w:ascii="Menlo" w:hAnsi="Menlo" w:cs="Menlo"/>
          <w:noProof/>
          <w:sz w:val="21"/>
          <w:szCs w:val="21"/>
          <w:lang w:val="en-US"/>
        </w:rPr>
        <w:pPrChange w:id="784" w:author="Willian" w:date="2016-11-05T11:18:00Z">
          <w:pPr>
            <w:pStyle w:val="NormalWeb"/>
            <w:spacing w:before="0" w:beforeAutospacing="0" w:after="0" w:afterAutospacing="0"/>
            <w:ind w:left="567"/>
            <w:textAlignment w:val="baseline"/>
          </w:pPr>
        </w:pPrChange>
      </w:pPr>
      <w:del w:id="785" w:author="Willian" w:date="2016-11-05T11:17:00Z">
        <w:r w:rsidRPr="00A66496" w:rsidDel="001537AD">
          <w:rPr>
            <w:rFonts w:ascii="Menlo" w:hAnsi="Menlo" w:cs="Menlo"/>
            <w:noProof/>
            <w:sz w:val="18"/>
            <w:szCs w:val="18"/>
            <w:lang w:val="en-US"/>
          </w:rPr>
          <w:delText> </w:delText>
        </w:r>
      </w:del>
    </w:p>
    <w:p w14:paraId="1B79D351" w14:textId="77777777" w:rsidR="008B4017" w:rsidRPr="00A66496" w:rsidDel="001537AD" w:rsidRDefault="008B4017">
      <w:pPr>
        <w:rPr>
          <w:del w:id="786" w:author="Willian" w:date="2016-11-05T11:17:00Z"/>
          <w:rFonts w:ascii="Menlo" w:hAnsi="Menlo" w:cs="Menlo"/>
          <w:noProof/>
          <w:sz w:val="21"/>
          <w:szCs w:val="21"/>
          <w:lang w:val="en-US"/>
        </w:rPr>
        <w:pPrChange w:id="787" w:author="Willian" w:date="2016-11-05T11:18:00Z">
          <w:pPr>
            <w:pStyle w:val="NormalWeb"/>
            <w:spacing w:before="0" w:beforeAutospacing="0" w:after="0" w:afterAutospacing="0"/>
            <w:ind w:left="567"/>
            <w:textAlignment w:val="baseline"/>
          </w:pPr>
        </w:pPrChange>
      </w:pPr>
      <w:del w:id="7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2BAC8D43" w14:textId="77777777" w:rsidR="008B4017" w:rsidRPr="00A66496" w:rsidDel="001537AD" w:rsidRDefault="008B4017">
      <w:pPr>
        <w:rPr>
          <w:del w:id="789" w:author="Willian" w:date="2016-11-05T11:17:00Z"/>
          <w:rFonts w:ascii="Menlo" w:hAnsi="Menlo" w:cs="Menlo"/>
          <w:noProof/>
          <w:sz w:val="21"/>
          <w:szCs w:val="21"/>
          <w:lang w:val="en-US"/>
        </w:rPr>
        <w:pPrChange w:id="790" w:author="Willian" w:date="2016-11-05T11:18:00Z">
          <w:pPr>
            <w:pStyle w:val="NormalWeb"/>
            <w:spacing w:before="0" w:beforeAutospacing="0" w:after="0" w:afterAutospacing="0"/>
            <w:ind w:left="567"/>
            <w:textAlignment w:val="baseline"/>
          </w:pPr>
        </w:pPrChange>
      </w:pPr>
      <w:del w:id="7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w:delText>
        </w:r>
      </w:del>
    </w:p>
    <w:p w14:paraId="15B41E15" w14:textId="77777777" w:rsidR="008B4017" w:rsidRPr="00A66496" w:rsidDel="001537AD" w:rsidRDefault="008B4017">
      <w:pPr>
        <w:rPr>
          <w:del w:id="792" w:author="Willian" w:date="2016-11-05T11:17:00Z"/>
          <w:rFonts w:ascii="Menlo" w:hAnsi="Menlo" w:cs="Menlo"/>
          <w:noProof/>
          <w:sz w:val="21"/>
          <w:szCs w:val="21"/>
          <w:lang w:val="en-US"/>
        </w:rPr>
        <w:pPrChange w:id="793" w:author="Willian" w:date="2016-11-05T11:18:00Z">
          <w:pPr>
            <w:pStyle w:val="NormalWeb"/>
            <w:spacing w:before="0" w:beforeAutospacing="0" w:after="0" w:afterAutospacing="0"/>
            <w:ind w:left="567"/>
            <w:textAlignment w:val="baseline"/>
          </w:pPr>
        </w:pPrChange>
      </w:pPr>
      <w:del w:id="794" w:author="Willian" w:date="2016-11-05T11:17:00Z">
        <w:r w:rsidRPr="00A66496" w:rsidDel="001537AD">
          <w:rPr>
            <w:rFonts w:ascii="Menlo" w:hAnsi="Menlo" w:cs="Menlo"/>
            <w:noProof/>
            <w:sz w:val="18"/>
            <w:szCs w:val="18"/>
            <w:lang w:val="en-US"/>
          </w:rPr>
          <w:delText>  }</w:delText>
        </w:r>
      </w:del>
    </w:p>
    <w:p w14:paraId="39F2BDD5" w14:textId="77777777" w:rsidR="008B4017" w:rsidRPr="00A66496" w:rsidDel="001537AD" w:rsidRDefault="008B4017">
      <w:pPr>
        <w:rPr>
          <w:del w:id="795" w:author="Willian" w:date="2016-11-05T11:17:00Z"/>
          <w:rFonts w:ascii="Menlo" w:hAnsi="Menlo" w:cs="Menlo"/>
          <w:noProof/>
          <w:sz w:val="21"/>
          <w:szCs w:val="21"/>
          <w:lang w:val="en-US"/>
        </w:rPr>
        <w:pPrChange w:id="796" w:author="Willian" w:date="2016-11-05T11:18:00Z">
          <w:pPr>
            <w:pStyle w:val="NormalWeb"/>
            <w:spacing w:before="0" w:beforeAutospacing="0" w:after="0" w:afterAutospacing="0"/>
            <w:ind w:left="567"/>
            <w:textAlignment w:val="baseline"/>
          </w:pPr>
        </w:pPrChange>
      </w:pPr>
      <w:del w:id="797" w:author="Willian" w:date="2016-11-05T11:17:00Z">
        <w:r w:rsidRPr="00A66496" w:rsidDel="001537AD">
          <w:rPr>
            <w:rFonts w:ascii="Menlo" w:hAnsi="Menlo" w:cs="Menlo"/>
            <w:noProof/>
            <w:sz w:val="18"/>
            <w:szCs w:val="18"/>
            <w:lang w:val="en-US"/>
          </w:rPr>
          <w:delText> </w:delText>
        </w:r>
      </w:del>
    </w:p>
    <w:p w14:paraId="306962AE" w14:textId="77777777" w:rsidR="008B4017" w:rsidRPr="00A66496" w:rsidDel="001537AD" w:rsidRDefault="008B4017">
      <w:pPr>
        <w:rPr>
          <w:del w:id="798" w:author="Willian" w:date="2016-11-05T11:17:00Z"/>
          <w:rFonts w:ascii="Menlo" w:hAnsi="Menlo" w:cs="Menlo"/>
          <w:noProof/>
          <w:sz w:val="21"/>
          <w:szCs w:val="21"/>
          <w:lang w:val="en-US"/>
        </w:rPr>
        <w:pPrChange w:id="799" w:author="Willian" w:date="2016-11-05T11:18:00Z">
          <w:pPr>
            <w:pStyle w:val="NormalWeb"/>
            <w:spacing w:before="0" w:beforeAutospacing="0" w:after="0" w:afterAutospacing="0"/>
            <w:ind w:left="567"/>
            <w:textAlignment w:val="baseline"/>
          </w:pPr>
        </w:pPrChange>
      </w:pPr>
      <w:del w:id="8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5FB7FEE" w14:textId="77777777" w:rsidR="008B4017" w:rsidRPr="00A66496" w:rsidDel="001537AD" w:rsidRDefault="008B4017">
      <w:pPr>
        <w:rPr>
          <w:del w:id="801" w:author="Willian" w:date="2016-11-05T11:17:00Z"/>
          <w:rFonts w:ascii="Menlo" w:hAnsi="Menlo" w:cs="Menlo"/>
          <w:noProof/>
          <w:sz w:val="21"/>
          <w:szCs w:val="21"/>
          <w:lang w:val="en-US"/>
        </w:rPr>
        <w:pPrChange w:id="802" w:author="Willian" w:date="2016-11-05T11:18:00Z">
          <w:pPr>
            <w:pStyle w:val="NormalWeb"/>
            <w:spacing w:before="0" w:beforeAutospacing="0" w:after="0" w:afterAutospacing="0"/>
            <w:ind w:left="567"/>
            <w:textAlignment w:val="baseline"/>
          </w:pPr>
        </w:pPrChange>
      </w:pPr>
      <w:del w:id="80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2C67BBAF" w14:textId="77777777" w:rsidR="008B4017" w:rsidRPr="0060573B" w:rsidDel="001537AD" w:rsidRDefault="008B4017">
      <w:pPr>
        <w:rPr>
          <w:del w:id="804" w:author="Willian" w:date="2016-11-05T11:17:00Z"/>
          <w:rFonts w:ascii="Menlo" w:hAnsi="Menlo" w:cs="Menlo"/>
          <w:noProof/>
          <w:sz w:val="21"/>
          <w:szCs w:val="21"/>
        </w:rPr>
        <w:pPrChange w:id="805" w:author="Willian" w:date="2016-11-05T11:18:00Z">
          <w:pPr>
            <w:pStyle w:val="NormalWeb"/>
            <w:spacing w:before="0" w:beforeAutospacing="0" w:after="0" w:afterAutospacing="0"/>
            <w:ind w:left="567"/>
            <w:textAlignment w:val="baseline"/>
          </w:pPr>
        </w:pPrChange>
      </w:pPr>
      <w:del w:id="806" w:author="Willian" w:date="2016-11-05T11:17:00Z">
        <w:r w:rsidRPr="00A66496" w:rsidDel="001537AD">
          <w:rPr>
            <w:rFonts w:ascii="Menlo" w:hAnsi="Menlo" w:cs="Menlo"/>
            <w:noProof/>
            <w:sz w:val="18"/>
            <w:szCs w:val="18"/>
            <w:lang w:val="en-US"/>
          </w:rPr>
          <w:delText>  </w:delText>
        </w:r>
        <w:r w:rsidRPr="0060573B" w:rsidDel="001537AD">
          <w:rPr>
            <w:rFonts w:ascii="Menlo" w:hAnsi="Menlo" w:cs="Menlo"/>
            <w:noProof/>
            <w:sz w:val="18"/>
            <w:szCs w:val="18"/>
          </w:rPr>
          <w:delText>}</w:delText>
        </w:r>
      </w:del>
    </w:p>
    <w:p w14:paraId="2297E378" w14:textId="77777777" w:rsidR="008B4017" w:rsidRPr="0060573B" w:rsidDel="001537AD" w:rsidRDefault="008B4017">
      <w:pPr>
        <w:rPr>
          <w:del w:id="807" w:author="Willian" w:date="2016-11-05T11:17:00Z"/>
          <w:rFonts w:ascii="Menlo" w:hAnsi="Menlo" w:cs="Menlo"/>
          <w:noProof/>
          <w:sz w:val="21"/>
          <w:szCs w:val="21"/>
        </w:rPr>
        <w:pPrChange w:id="808" w:author="Willian" w:date="2016-11-05T11:18:00Z">
          <w:pPr>
            <w:pStyle w:val="NormalWeb"/>
            <w:spacing w:before="0" w:beforeAutospacing="0" w:after="620" w:afterAutospacing="0"/>
            <w:ind w:left="567"/>
            <w:textAlignment w:val="baseline"/>
          </w:pPr>
        </w:pPrChange>
      </w:pPr>
      <w:del w:id="809" w:author="Willian" w:date="2016-11-05T11:17:00Z">
        <w:r w:rsidRPr="0060573B" w:rsidDel="001537AD">
          <w:rPr>
            <w:rFonts w:ascii="Menlo" w:hAnsi="Menlo" w:cs="Menlo"/>
            <w:noProof/>
            <w:sz w:val="18"/>
            <w:szCs w:val="18"/>
          </w:rPr>
          <w:delText>}</w:delText>
        </w:r>
      </w:del>
    </w:p>
    <w:p w14:paraId="37FE4398" w14:textId="77777777" w:rsidR="008B4017" w:rsidDel="001537AD" w:rsidRDefault="008B4017" w:rsidP="008B4017">
      <w:pPr>
        <w:rPr>
          <w:del w:id="810" w:author="Willian" w:date="2016-11-05T11:17:00Z"/>
        </w:rPr>
      </w:pPr>
      <w:del w:id="811" w:author="Willian" w:date="2016-11-05T11:17:00Z">
        <w:r w:rsidDel="001537AD">
          <w:delText xml:space="preserve">Observe que utilizamos a palavra reservada </w:delText>
        </w:r>
        <w:r w:rsidRPr="0060573B" w:rsidDel="001537AD">
          <w:rPr>
            <w:rFonts w:ascii="Menlo" w:hAnsi="Menlo" w:cs="Menlo"/>
            <w:noProof/>
            <w:color w:val="AA3391"/>
            <w:sz w:val="18"/>
            <w:szCs w:val="18"/>
          </w:rPr>
          <w:delText>self</w:delText>
        </w:r>
        <w:r w:rsidDel="001537AD">
          <w:delText xml:space="preserve"> para distinguir a propriedade </w:delText>
        </w:r>
        <w:r w:rsidRPr="0060573B" w:rsidDel="001537AD">
          <w:rPr>
            <w:rFonts w:ascii="Menlo" w:hAnsi="Menlo" w:cs="Menlo"/>
            <w:noProof/>
            <w:color w:val="3F6E74"/>
            <w:sz w:val="18"/>
            <w:szCs w:val="18"/>
          </w:rPr>
          <w:delText>name</w:delText>
        </w:r>
        <w:r w:rsidDel="001537AD">
          <w:delText xml:space="preserve"> do argumento </w:delText>
        </w:r>
        <w:r w:rsidRPr="0060573B" w:rsidDel="001537AD">
          <w:rPr>
            <w:rFonts w:ascii="Menlo" w:hAnsi="Menlo" w:cs="Menlo"/>
            <w:noProof/>
            <w:color w:val="3F6E74"/>
            <w:sz w:val="18"/>
            <w:szCs w:val="18"/>
          </w:rPr>
          <w:delText>name</w:delText>
        </w:r>
        <w:r w:rsidDel="001537AD">
          <w:delText xml:space="preserve">. Cada propriedade tem um valor atribuído, seja na sua declaração (como em </w:delText>
        </w:r>
        <w:r w:rsidRPr="0060573B" w:rsidDel="001537AD">
          <w:rPr>
            <w:rFonts w:ascii="Menlo" w:hAnsi="Menlo" w:cs="Menlo"/>
            <w:noProof/>
            <w:color w:val="3F6E74"/>
            <w:sz w:val="18"/>
            <w:szCs w:val="18"/>
          </w:rPr>
          <w:delText>numberOfSides</w:delText>
        </w:r>
        <w:r w:rsidDel="001537AD">
          <w:delText xml:space="preserve">) ou no inicializador (como em </w:delText>
        </w:r>
        <w:r w:rsidRPr="0060573B" w:rsidDel="001537AD">
          <w:rPr>
            <w:rFonts w:ascii="Menlo" w:hAnsi="Menlo" w:cs="Menlo"/>
            <w:noProof/>
            <w:color w:val="3F6E74"/>
            <w:sz w:val="18"/>
            <w:szCs w:val="18"/>
          </w:rPr>
          <w:delText>name</w:delText>
        </w:r>
        <w:r w:rsidDel="001537AD">
          <w:delText xml:space="preserve">). Mesmo que este valor seja explicitamente </w:delText>
        </w:r>
        <w:r w:rsidDel="001537AD">
          <w:rPr>
            <w:rFonts w:ascii="Menlo" w:hAnsi="Menlo" w:cs="Menlo"/>
            <w:noProof/>
            <w:color w:val="AA3391"/>
            <w:sz w:val="18"/>
            <w:szCs w:val="18"/>
          </w:rPr>
          <w:delText>nil</w:delText>
        </w:r>
        <w:r w:rsidDel="001537AD">
          <w:delText>, todas as propriedades devem ter um valor atribuído em si.</w:delText>
        </w:r>
      </w:del>
    </w:p>
    <w:p w14:paraId="3073DF42" w14:textId="77777777" w:rsidR="008B4017" w:rsidDel="001537AD" w:rsidRDefault="008B4017" w:rsidP="008B4017">
      <w:pPr>
        <w:rPr>
          <w:del w:id="812" w:author="Willian" w:date="2016-11-05T11:17:00Z"/>
        </w:rPr>
      </w:pPr>
      <w:del w:id="813" w:author="Willian" w:date="2016-11-05T11:17:00Z">
        <w:r w:rsidDel="001537AD">
          <w:delText xml:space="preserve">Ao chamarmos o inicializador, na criação da instância, não utilizamos a palavra </w:delText>
        </w:r>
        <w:r w:rsidDel="001537AD">
          <w:rPr>
            <w:rFonts w:ascii="Menlo" w:hAnsi="Menlo" w:cs="Menlo"/>
            <w:color w:val="AA3391"/>
            <w:sz w:val="18"/>
            <w:szCs w:val="18"/>
          </w:rPr>
          <w:delText>init</w:delText>
        </w:r>
        <w:r w:rsidDel="001537AD">
          <w:delText>; devemos chama-lo colocando o parênteses após o nome da classe. Quando chamamos um inicializador, devemos incluir todos os argumentos e nomes, juntamente com os seus valores.</w:delText>
        </w:r>
      </w:del>
    </w:p>
    <w:p w14:paraId="6848B3ED" w14:textId="77777777" w:rsidR="008B4017" w:rsidRPr="00A66496" w:rsidDel="001537AD" w:rsidRDefault="008B4017">
      <w:pPr>
        <w:rPr>
          <w:del w:id="814" w:author="Willian" w:date="2016-11-05T11:17:00Z"/>
          <w:rFonts w:ascii="Menlo" w:hAnsi="Menlo" w:cs="Menlo"/>
          <w:noProof/>
          <w:color w:val="FFFFFF"/>
          <w:sz w:val="21"/>
          <w:szCs w:val="21"/>
          <w:lang w:val="en-US"/>
        </w:rPr>
        <w:pPrChange w:id="815" w:author="Willian" w:date="2016-11-05T11:18:00Z">
          <w:pPr>
            <w:pStyle w:val="NormalWeb"/>
            <w:numPr>
              <w:numId w:val="9"/>
            </w:numPr>
            <w:tabs>
              <w:tab w:val="num" w:pos="720"/>
            </w:tabs>
            <w:spacing w:before="460" w:beforeAutospacing="0" w:after="620" w:afterAutospacing="0"/>
            <w:ind w:left="567" w:hanging="360"/>
            <w:textAlignment w:val="baseline"/>
          </w:pPr>
        </w:pPrChange>
      </w:pPr>
      <w:del w:id="81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"my named shape"</w:delText>
        </w:r>
        <w:r w:rsidRPr="00A66496" w:rsidDel="001537AD">
          <w:rPr>
            <w:rFonts w:ascii="Menlo" w:hAnsi="Menlo" w:cs="Menlo"/>
            <w:noProof/>
            <w:sz w:val="18"/>
            <w:szCs w:val="18"/>
            <w:lang w:val="en-US"/>
          </w:rPr>
          <w:delText>)</w:delText>
        </w:r>
      </w:del>
    </w:p>
    <w:p w14:paraId="482B79D7" w14:textId="77777777" w:rsidR="008B4017" w:rsidDel="001537AD" w:rsidRDefault="008B4017" w:rsidP="008B4017">
      <w:pPr>
        <w:rPr>
          <w:del w:id="817" w:author="Willian" w:date="2016-11-05T11:17:00Z"/>
        </w:rPr>
      </w:pPr>
      <w:ins w:id="818" w:author="Vicente da Silva, Mayara" w:date="2016-11-04T11:30:00Z">
        <w:del w:id="819" w:author="Willian" w:date="2016-11-05T11:17:00Z">
          <w:r w:rsidDel="001537AD">
            <w:delText xml:space="preserve">As </w:delText>
          </w:r>
        </w:del>
      </w:ins>
      <w:del w:id="820" w:author="Willian" w:date="2016-11-05T11:17:00Z">
        <w:r w:rsidDel="001537AD">
          <w:delText xml:space="preserve">Classes podem herdar o comportamento de sua classe mãe. Uma classe que herda o comportamento de outra é chamada de </w:delText>
        </w:r>
        <w:r w:rsidDel="001537AD">
          <w:rPr>
            <w:b/>
          </w:rPr>
          <w:delText xml:space="preserve">subclasse </w:delText>
        </w:r>
        <w:r w:rsidDel="001537AD">
          <w:delText xml:space="preserve">desta classe, e classe mãe é chamada de </w:delText>
        </w:r>
        <w:r w:rsidRPr="00AF04DD" w:rsidDel="001537AD">
          <w:rPr>
            <w:b/>
          </w:rPr>
          <w:delText>superclasse</w:delText>
        </w:r>
        <w:r w:rsidDel="001537AD">
          <w:delText xml:space="preserve">. Subclasses incluem o nome da superclasse depois de seu nome, separados por dois pontos ( :), como no exemplo abaixo. Uma classe pode herdar apenas uma superclasse, embora esta superclasse possa herdar outra superclasse, e assim por diante, resultando em uma </w:delText>
        </w:r>
        <w:r w:rsidRPr="00946005" w:rsidDel="001537AD">
          <w:rPr>
            <w:b/>
          </w:rPr>
          <w:delText>hierarquia de classes</w:delText>
        </w:r>
        <w:r w:rsidDel="001537AD">
          <w:delText>.</w:delText>
        </w:r>
      </w:del>
    </w:p>
    <w:p w14:paraId="46EE18C7" w14:textId="77777777" w:rsidR="008B4017" w:rsidRPr="00946005" w:rsidDel="001537AD" w:rsidRDefault="008B4017" w:rsidP="008B4017">
      <w:pPr>
        <w:rPr>
          <w:del w:id="821" w:author="Willian" w:date="2016-11-05T11:17:00Z"/>
        </w:rPr>
      </w:pPr>
      <w:del w:id="822" w:author="Willian" w:date="2016-11-05T11:17:00Z">
        <w:r w:rsidDel="001537AD">
          <w:delText xml:space="preserve">Métodos de uma subclasse que </w:delText>
        </w:r>
        <w:r w:rsidDel="001537AD">
          <w:rPr>
            <w:b/>
          </w:rPr>
          <w:delText xml:space="preserve">sobrepõem </w:delText>
        </w:r>
        <w:r w:rsidDel="001537AD">
          <w:delText xml:space="preserve">a implementação da superclasse são marcados com a palavra reservada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antecedendo o método. Quando não anotamos com a palavra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o compilador irá emitir um erro. O compilador detecta um erro quando colocamos o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desnecessariamente em métodos que de fato não sobrepõem nenhum método da superclasse.</w:delText>
        </w:r>
      </w:del>
    </w:p>
    <w:p w14:paraId="373964CF" w14:textId="77777777" w:rsidR="008B4017" w:rsidDel="001537AD" w:rsidRDefault="008B4017">
      <w:pPr>
        <w:rPr>
          <w:del w:id="823" w:author="Willian" w:date="2016-11-05T11:17:00Z"/>
          <w:rFonts w:ascii="Arial" w:hAnsi="Arial"/>
          <w:color w:val="414141"/>
          <w:sz w:val="21"/>
          <w:szCs w:val="21"/>
        </w:rPr>
        <w:pPrChange w:id="824" w:author="Willian" w:date="2016-11-05T11:18:00Z">
          <w:pPr>
            <w:pStyle w:val="NormalWeb"/>
            <w:spacing w:before="0" w:beforeAutospacing="0" w:after="220" w:afterAutospacing="0"/>
          </w:pPr>
        </w:pPrChange>
      </w:pPr>
      <w:del w:id="825" w:author="Willian" w:date="2016-11-05T11:17:00Z">
        <w:r w:rsidDel="001537AD">
          <w:rPr>
            <w:rFonts w:ascii="Arial" w:hAnsi="Arial"/>
            <w:color w:val="414141"/>
            <w:sz w:val="21"/>
            <w:szCs w:val="21"/>
          </w:rPr>
          <w:delText xml:space="preserve">Este exemplo define a classe </w:delText>
        </w:r>
        <w:r w:rsidRPr="00980F48" w:rsidDel="001537AD">
          <w:rPr>
            <w:rFonts w:ascii="Menlo" w:eastAsia="Meiryo" w:hAnsi="Menlo" w:cs="Menlo"/>
            <w:color w:val="3F6E74"/>
            <w:sz w:val="18"/>
            <w:szCs w:val="18"/>
          </w:rPr>
          <w:delText>Square</w:delText>
        </w:r>
        <w:r w:rsidDel="001537AD">
          <w:rPr>
            <w:rFonts w:ascii="Arial" w:hAnsi="Arial"/>
            <w:color w:val="414141"/>
            <w:sz w:val="21"/>
            <w:szCs w:val="21"/>
          </w:rPr>
          <w:delText xml:space="preserve">, que é uma subclasse de </w:delText>
        </w:r>
        <w:r w:rsidRPr="00980F48" w:rsidDel="001537AD">
          <w:rPr>
            <w:rFonts w:ascii="Menlo" w:eastAsia="Meiryo" w:hAnsi="Menlo" w:cs="Menlo"/>
            <w:color w:val="5C2699"/>
            <w:sz w:val="18"/>
            <w:szCs w:val="18"/>
          </w:rPr>
          <w:delText>NamedShape</w:delText>
        </w:r>
        <w:r w:rsidDel="001537AD">
          <w:rPr>
            <w:rFonts w:ascii="Arial" w:hAnsi="Arial"/>
            <w:color w:val="414141"/>
            <w:sz w:val="21"/>
            <w:szCs w:val="21"/>
          </w:rPr>
          <w:delText>.</w:delText>
        </w:r>
      </w:del>
    </w:p>
    <w:p w14:paraId="2FDD1CDC" w14:textId="77777777" w:rsidR="008B4017" w:rsidRPr="00A66496" w:rsidDel="001537AD" w:rsidRDefault="008B4017">
      <w:pPr>
        <w:rPr>
          <w:del w:id="826" w:author="Willian" w:date="2016-11-05T11:17:00Z"/>
          <w:rFonts w:ascii="Menlo" w:eastAsia="Meiryo" w:hAnsi="Menlo" w:cs="Menlo"/>
          <w:noProof/>
          <w:sz w:val="21"/>
          <w:szCs w:val="21"/>
          <w:lang w:val="en-US"/>
        </w:rPr>
        <w:pPrChange w:id="827" w:author="Willian" w:date="2016-11-05T11:18:00Z">
          <w:pPr>
            <w:pStyle w:val="NormalWeb"/>
            <w:spacing w:before="460" w:beforeAutospacing="0" w:after="0" w:afterAutospacing="0"/>
            <w:ind w:left="885"/>
            <w:textAlignment w:val="baseline"/>
          </w:pPr>
        </w:pPrChange>
      </w:pPr>
      <w:del w:id="828" w:author="Willian" w:date="2016-11-05T11:17:00Z">
        <w:r w:rsidRPr="00A66496" w:rsidDel="001537AD">
          <w:rPr>
            <w:rFonts w:ascii="Menlo" w:eastAsia="Meiryo" w:hAnsi="Menlo" w:cs="Menlo"/>
            <w:noProof/>
            <w:color w:val="AA3391"/>
            <w:sz w:val="18"/>
            <w:szCs w:val="18"/>
            <w:lang w:val="en-US"/>
          </w:rPr>
          <w:delText>class</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NamedShape</w:delText>
        </w:r>
        <w:r w:rsidRPr="00A66496" w:rsidDel="001537AD">
          <w:rPr>
            <w:rFonts w:ascii="Menlo" w:eastAsia="Meiryo" w:hAnsi="Menlo" w:cs="Menlo"/>
            <w:noProof/>
            <w:sz w:val="18"/>
            <w:szCs w:val="18"/>
            <w:lang w:val="en-US"/>
          </w:rPr>
          <w:delText xml:space="preserve"> {</w:delText>
        </w:r>
      </w:del>
    </w:p>
    <w:p w14:paraId="50A8FE96" w14:textId="77777777" w:rsidR="008B4017" w:rsidRPr="00A66496" w:rsidDel="001537AD" w:rsidRDefault="008B4017">
      <w:pPr>
        <w:rPr>
          <w:del w:id="829" w:author="Willian" w:date="2016-11-05T11:17:00Z"/>
          <w:rFonts w:ascii="Menlo" w:eastAsia="Meiryo" w:hAnsi="Menlo" w:cs="Menlo"/>
          <w:noProof/>
          <w:sz w:val="21"/>
          <w:szCs w:val="21"/>
          <w:lang w:val="en-US"/>
        </w:rPr>
        <w:pPrChange w:id="830" w:author="Willian" w:date="2016-11-05T11:18:00Z">
          <w:pPr>
            <w:pStyle w:val="NormalWeb"/>
            <w:spacing w:before="0" w:beforeAutospacing="0" w:after="0" w:afterAutospacing="0"/>
            <w:ind w:left="885"/>
            <w:textAlignment w:val="baseline"/>
          </w:pPr>
        </w:pPrChange>
      </w:pPr>
      <w:del w:id="831"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var</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del>
    </w:p>
    <w:p w14:paraId="7E3B9216" w14:textId="77777777" w:rsidR="008B4017" w:rsidRPr="00A66496" w:rsidDel="001537AD" w:rsidRDefault="008B4017">
      <w:pPr>
        <w:rPr>
          <w:del w:id="832" w:author="Willian" w:date="2016-11-05T11:17:00Z"/>
          <w:rFonts w:ascii="Menlo" w:eastAsia="Meiryo" w:hAnsi="Menlo" w:cs="Menlo"/>
          <w:noProof/>
          <w:sz w:val="21"/>
          <w:szCs w:val="21"/>
          <w:lang w:val="en-US"/>
        </w:rPr>
        <w:pPrChange w:id="833" w:author="Willian" w:date="2016-11-05T11:18:00Z">
          <w:pPr>
            <w:pStyle w:val="NormalWeb"/>
            <w:spacing w:before="0" w:beforeAutospacing="0" w:after="0" w:afterAutospacing="0"/>
            <w:ind w:left="885"/>
            <w:textAlignment w:val="baseline"/>
          </w:pPr>
        </w:pPrChange>
      </w:pPr>
      <w:del w:id="834" w:author="Willian" w:date="2016-11-05T11:17:00Z">
        <w:r w:rsidRPr="00A66496" w:rsidDel="001537AD">
          <w:rPr>
            <w:rFonts w:ascii="Menlo" w:eastAsia="Meiryo" w:hAnsi="Menlo" w:cs="Menlo"/>
            <w:noProof/>
            <w:sz w:val="18"/>
            <w:szCs w:val="18"/>
            <w:lang w:val="en-US"/>
          </w:rPr>
          <w:delText> </w:delText>
        </w:r>
      </w:del>
    </w:p>
    <w:p w14:paraId="4E604EC7" w14:textId="77777777" w:rsidR="008B4017" w:rsidRPr="00A66496" w:rsidDel="001537AD" w:rsidRDefault="008B4017">
      <w:pPr>
        <w:rPr>
          <w:del w:id="835" w:author="Willian" w:date="2016-11-05T11:17:00Z"/>
          <w:rFonts w:ascii="Menlo" w:eastAsia="Meiryo" w:hAnsi="Menlo" w:cs="Menlo"/>
          <w:noProof/>
          <w:sz w:val="21"/>
          <w:szCs w:val="21"/>
          <w:lang w:val="en-US"/>
        </w:rPr>
        <w:pPrChange w:id="836" w:author="Willian" w:date="2016-11-05T11:18:00Z">
          <w:pPr>
            <w:pStyle w:val="NormalWeb"/>
            <w:spacing w:before="0" w:beforeAutospacing="0" w:after="0" w:afterAutospacing="0"/>
            <w:ind w:left="885"/>
            <w:textAlignment w:val="baseline"/>
          </w:pPr>
        </w:pPrChange>
      </w:pPr>
      <w:del w:id="83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w:delText>
        </w:r>
      </w:del>
    </w:p>
    <w:p w14:paraId="5FBAFAA3" w14:textId="77777777" w:rsidR="008B4017" w:rsidRPr="00A66496" w:rsidDel="001537AD" w:rsidRDefault="008B4017">
      <w:pPr>
        <w:rPr>
          <w:del w:id="838" w:author="Willian" w:date="2016-11-05T11:17:00Z"/>
          <w:rFonts w:ascii="Menlo" w:eastAsia="Meiryo" w:hAnsi="Menlo" w:cs="Menlo"/>
          <w:noProof/>
          <w:sz w:val="21"/>
          <w:szCs w:val="21"/>
          <w:lang w:val="en-US"/>
        </w:rPr>
        <w:pPrChange w:id="839" w:author="Willian" w:date="2016-11-05T11:18:00Z">
          <w:pPr>
            <w:pStyle w:val="NormalWeb"/>
            <w:spacing w:before="0" w:beforeAutospacing="0" w:after="0" w:afterAutospacing="0"/>
            <w:ind w:left="885"/>
            <w:textAlignment w:val="baseline"/>
          </w:pPr>
        </w:pPrChange>
      </w:pPr>
      <w:del w:id="84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self</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232E30F5" w14:textId="77777777" w:rsidR="008B4017" w:rsidRPr="00A66496" w:rsidDel="001537AD" w:rsidRDefault="008B4017">
      <w:pPr>
        <w:rPr>
          <w:del w:id="841" w:author="Willian" w:date="2016-11-05T11:17:00Z"/>
          <w:rFonts w:ascii="Menlo" w:eastAsia="Meiryo" w:hAnsi="Menlo" w:cs="Menlo"/>
          <w:noProof/>
          <w:sz w:val="21"/>
          <w:szCs w:val="21"/>
          <w:lang w:val="en-US"/>
        </w:rPr>
        <w:pPrChange w:id="842" w:author="Willian" w:date="2016-11-05T11:18:00Z">
          <w:pPr>
            <w:pStyle w:val="NormalWeb"/>
            <w:spacing w:before="0" w:beforeAutospacing="0" w:after="0" w:afterAutospacing="0"/>
            <w:ind w:left="885"/>
            <w:textAlignment w:val="baseline"/>
          </w:pPr>
        </w:pPrChange>
      </w:pPr>
      <w:del w:id="843"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super</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w:delText>
        </w:r>
      </w:del>
    </w:p>
    <w:p w14:paraId="3E18F681" w14:textId="77777777" w:rsidR="008B4017" w:rsidRPr="00A66496" w:rsidDel="001537AD" w:rsidRDefault="008B4017">
      <w:pPr>
        <w:rPr>
          <w:del w:id="844" w:author="Willian" w:date="2016-11-05T11:17:00Z"/>
          <w:rFonts w:ascii="Menlo" w:eastAsia="Meiryo" w:hAnsi="Menlo" w:cs="Menlo"/>
          <w:noProof/>
          <w:sz w:val="21"/>
          <w:szCs w:val="21"/>
          <w:lang w:val="en-US"/>
        </w:rPr>
        <w:pPrChange w:id="845" w:author="Willian" w:date="2016-11-05T11:18:00Z">
          <w:pPr>
            <w:pStyle w:val="NormalWeb"/>
            <w:spacing w:before="0" w:beforeAutospacing="0" w:after="0" w:afterAutospacing="0"/>
            <w:ind w:left="885"/>
            <w:textAlignment w:val="baseline"/>
          </w:pPr>
        </w:pPrChange>
      </w:pPr>
      <w:del w:id="846"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3F6E74"/>
            <w:sz w:val="18"/>
            <w:szCs w:val="18"/>
            <w:lang w:val="en-US"/>
          </w:rPr>
          <w:delText>numberOfSides</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1C00CF"/>
            <w:sz w:val="18"/>
            <w:szCs w:val="18"/>
            <w:lang w:val="en-US"/>
          </w:rPr>
          <w:delText>4</w:delText>
        </w:r>
      </w:del>
    </w:p>
    <w:p w14:paraId="5EB581FC" w14:textId="77777777" w:rsidR="008B4017" w:rsidRPr="00A66496" w:rsidDel="001537AD" w:rsidRDefault="008B4017">
      <w:pPr>
        <w:rPr>
          <w:del w:id="847" w:author="Willian" w:date="2016-11-05T11:17:00Z"/>
          <w:rFonts w:ascii="Menlo" w:eastAsia="Meiryo" w:hAnsi="Menlo" w:cs="Menlo"/>
          <w:noProof/>
          <w:sz w:val="21"/>
          <w:szCs w:val="21"/>
          <w:lang w:val="en-US"/>
        </w:rPr>
        <w:pPrChange w:id="848" w:author="Willian" w:date="2016-11-05T11:18:00Z">
          <w:pPr>
            <w:pStyle w:val="NormalWeb"/>
            <w:spacing w:before="0" w:beforeAutospacing="0" w:after="0" w:afterAutospacing="0"/>
            <w:ind w:left="885"/>
            <w:textAlignment w:val="baseline"/>
          </w:pPr>
        </w:pPrChange>
      </w:pPr>
      <w:del w:id="849" w:author="Willian" w:date="2016-11-05T11:17:00Z">
        <w:r w:rsidRPr="00A66496" w:rsidDel="001537AD">
          <w:rPr>
            <w:rFonts w:ascii="Menlo" w:eastAsia="Meiryo" w:hAnsi="Menlo" w:cs="Menlo"/>
            <w:noProof/>
            <w:sz w:val="18"/>
            <w:szCs w:val="18"/>
            <w:lang w:val="en-US"/>
          </w:rPr>
          <w:delText>  }</w:delText>
        </w:r>
      </w:del>
    </w:p>
    <w:p w14:paraId="7448998E" w14:textId="77777777" w:rsidR="008B4017" w:rsidRPr="00A66496" w:rsidDel="001537AD" w:rsidRDefault="008B4017">
      <w:pPr>
        <w:rPr>
          <w:del w:id="850" w:author="Willian" w:date="2016-11-05T11:17:00Z"/>
          <w:rFonts w:ascii="Menlo" w:eastAsia="Meiryo" w:hAnsi="Menlo" w:cs="Menlo"/>
          <w:noProof/>
          <w:sz w:val="21"/>
          <w:szCs w:val="21"/>
          <w:lang w:val="en-US"/>
        </w:rPr>
        <w:pPrChange w:id="851" w:author="Willian" w:date="2016-11-05T11:18:00Z">
          <w:pPr>
            <w:pStyle w:val="NormalWeb"/>
            <w:spacing w:before="0" w:beforeAutospacing="0" w:after="0" w:afterAutospacing="0"/>
            <w:ind w:left="885"/>
            <w:textAlignment w:val="baseline"/>
          </w:pPr>
        </w:pPrChange>
      </w:pPr>
      <w:del w:id="852" w:author="Willian" w:date="2016-11-05T11:17:00Z">
        <w:r w:rsidRPr="00A66496" w:rsidDel="001537AD">
          <w:rPr>
            <w:rFonts w:ascii="Menlo" w:eastAsia="Meiryo" w:hAnsi="Menlo" w:cs="Menlo"/>
            <w:noProof/>
            <w:sz w:val="18"/>
            <w:szCs w:val="18"/>
            <w:lang w:val="en-US"/>
          </w:rPr>
          <w:delText> </w:delText>
        </w:r>
      </w:del>
    </w:p>
    <w:p w14:paraId="2037C3D7" w14:textId="77777777" w:rsidR="008B4017" w:rsidRPr="00A66496" w:rsidDel="001537AD" w:rsidRDefault="008B4017">
      <w:pPr>
        <w:rPr>
          <w:del w:id="853" w:author="Willian" w:date="2016-11-05T11:17:00Z"/>
          <w:rFonts w:ascii="Menlo" w:eastAsia="Meiryo" w:hAnsi="Menlo" w:cs="Menlo"/>
          <w:noProof/>
          <w:sz w:val="21"/>
          <w:szCs w:val="21"/>
          <w:lang w:val="en-US"/>
        </w:rPr>
        <w:pPrChange w:id="854" w:author="Willian" w:date="2016-11-05T11:18:00Z">
          <w:pPr>
            <w:pStyle w:val="NormalWeb"/>
            <w:spacing w:before="0" w:beforeAutospacing="0" w:after="0" w:afterAutospacing="0"/>
            <w:ind w:left="885"/>
            <w:textAlignment w:val="baseline"/>
          </w:pPr>
        </w:pPrChange>
      </w:pPr>
      <w:del w:id="855"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area</w:delText>
        </w:r>
        <w:r w:rsidRPr="00A66496" w:rsidDel="001537AD">
          <w:rPr>
            <w:rFonts w:ascii="Menlo" w:eastAsia="Meiryo" w:hAnsi="Menlo" w:cs="Menlo"/>
            <w:noProof/>
            <w:sz w:val="18"/>
            <w:szCs w:val="18"/>
            <w:lang w:val="en-US"/>
          </w:rPr>
          <w:delText>() -&gt;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del>
    </w:p>
    <w:p w14:paraId="1660CE46" w14:textId="77777777" w:rsidR="008B4017" w:rsidRPr="00A66496" w:rsidDel="001537AD" w:rsidRDefault="008B4017">
      <w:pPr>
        <w:rPr>
          <w:del w:id="856" w:author="Willian" w:date="2016-11-05T11:17:00Z"/>
          <w:rFonts w:ascii="Menlo" w:eastAsia="Meiryo" w:hAnsi="Menlo" w:cs="Menlo"/>
          <w:noProof/>
          <w:sz w:val="21"/>
          <w:szCs w:val="21"/>
          <w:lang w:val="en-US"/>
        </w:rPr>
        <w:pPrChange w:id="857" w:author="Willian" w:date="2016-11-05T11:18:00Z">
          <w:pPr>
            <w:pStyle w:val="NormalWeb"/>
            <w:spacing w:before="0" w:beforeAutospacing="0" w:after="0" w:afterAutospacing="0"/>
            <w:ind w:left="885"/>
            <w:textAlignment w:val="baseline"/>
          </w:pPr>
        </w:pPrChange>
      </w:pPr>
      <w:del w:id="858"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1AD60BA1" w14:textId="77777777" w:rsidR="008B4017" w:rsidRPr="00A66496" w:rsidDel="001537AD" w:rsidRDefault="008B4017">
      <w:pPr>
        <w:rPr>
          <w:del w:id="859" w:author="Willian" w:date="2016-11-05T11:17:00Z"/>
          <w:rFonts w:ascii="Menlo" w:eastAsia="Meiryo" w:hAnsi="Menlo" w:cs="Menlo"/>
          <w:noProof/>
          <w:sz w:val="21"/>
          <w:szCs w:val="21"/>
          <w:lang w:val="en-US"/>
        </w:rPr>
        <w:pPrChange w:id="860" w:author="Willian" w:date="2016-11-05T11:18:00Z">
          <w:pPr>
            <w:pStyle w:val="NormalWeb"/>
            <w:spacing w:before="0" w:beforeAutospacing="0" w:after="0" w:afterAutospacing="0"/>
            <w:ind w:left="885"/>
            <w:textAlignment w:val="baseline"/>
          </w:pPr>
        </w:pPrChange>
      </w:pPr>
      <w:del w:id="861" w:author="Willian" w:date="2016-11-05T11:17:00Z">
        <w:r w:rsidRPr="00A66496" w:rsidDel="001537AD">
          <w:rPr>
            <w:rFonts w:ascii="Menlo" w:eastAsia="Meiryo" w:hAnsi="Menlo" w:cs="Menlo"/>
            <w:noProof/>
            <w:sz w:val="18"/>
            <w:szCs w:val="18"/>
            <w:lang w:val="en-US"/>
          </w:rPr>
          <w:delText>  }</w:delText>
        </w:r>
      </w:del>
    </w:p>
    <w:p w14:paraId="2088DBCF" w14:textId="77777777" w:rsidR="008B4017" w:rsidRPr="00A66496" w:rsidDel="001537AD" w:rsidRDefault="008B4017">
      <w:pPr>
        <w:rPr>
          <w:del w:id="862" w:author="Willian" w:date="2016-11-05T11:17:00Z"/>
          <w:rFonts w:ascii="Menlo" w:eastAsia="Meiryo" w:hAnsi="Menlo" w:cs="Menlo"/>
          <w:noProof/>
          <w:sz w:val="21"/>
          <w:szCs w:val="21"/>
          <w:lang w:val="en-US"/>
        </w:rPr>
        <w:pPrChange w:id="863" w:author="Willian" w:date="2016-11-05T11:18:00Z">
          <w:pPr>
            <w:pStyle w:val="NormalWeb"/>
            <w:spacing w:before="0" w:beforeAutospacing="0" w:after="0" w:afterAutospacing="0"/>
            <w:ind w:left="885"/>
            <w:textAlignment w:val="baseline"/>
          </w:pPr>
        </w:pPrChange>
      </w:pPr>
      <w:del w:id="864" w:author="Willian" w:date="2016-11-05T11:17:00Z">
        <w:r w:rsidRPr="00A66496" w:rsidDel="001537AD">
          <w:rPr>
            <w:rFonts w:ascii="Menlo" w:eastAsia="Meiryo" w:hAnsi="Menlo" w:cs="Menlo"/>
            <w:noProof/>
            <w:sz w:val="18"/>
            <w:szCs w:val="18"/>
            <w:lang w:val="en-US"/>
          </w:rPr>
          <w:delText> </w:delText>
        </w:r>
      </w:del>
    </w:p>
    <w:p w14:paraId="3D655024" w14:textId="77777777" w:rsidR="008B4017" w:rsidRPr="00A66496" w:rsidDel="001537AD" w:rsidRDefault="008B4017">
      <w:pPr>
        <w:rPr>
          <w:del w:id="865" w:author="Willian" w:date="2016-11-05T11:17:00Z"/>
          <w:rFonts w:ascii="Menlo" w:eastAsia="Meiryo" w:hAnsi="Menlo" w:cs="Menlo"/>
          <w:noProof/>
          <w:sz w:val="21"/>
          <w:szCs w:val="21"/>
          <w:lang w:val="en-US"/>
        </w:rPr>
        <w:pPrChange w:id="866" w:author="Willian" w:date="2016-11-05T11:18:00Z">
          <w:pPr>
            <w:pStyle w:val="NormalWeb"/>
            <w:spacing w:before="0" w:beforeAutospacing="0" w:after="0" w:afterAutospacing="0"/>
            <w:ind w:left="885"/>
            <w:textAlignment w:val="baseline"/>
          </w:pPr>
        </w:pPrChange>
      </w:pPr>
      <w:del w:id="86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override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simpleDescription</w:delText>
        </w:r>
        <w:r w:rsidRPr="00A66496" w:rsidDel="001537AD">
          <w:rPr>
            <w:rFonts w:ascii="Menlo" w:eastAsia="Meiryo" w:hAnsi="Menlo" w:cs="Menlo"/>
            <w:noProof/>
            <w:sz w:val="18"/>
            <w:szCs w:val="18"/>
            <w:lang w:val="en-US"/>
          </w:rPr>
          <w:delText xml:space="preserve">() -&gt;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xml:space="preserve"> {</w:delText>
        </w:r>
      </w:del>
    </w:p>
    <w:p w14:paraId="72C05AE7" w14:textId="77777777" w:rsidR="008B4017" w:rsidRPr="00A66496" w:rsidDel="001537AD" w:rsidRDefault="008B4017">
      <w:pPr>
        <w:rPr>
          <w:del w:id="868" w:author="Willian" w:date="2016-11-05T11:17:00Z"/>
          <w:rFonts w:ascii="Menlo" w:eastAsia="Meiryo" w:hAnsi="Menlo" w:cs="Menlo"/>
          <w:noProof/>
          <w:sz w:val="21"/>
          <w:szCs w:val="21"/>
          <w:lang w:val="en-US"/>
        </w:rPr>
        <w:pPrChange w:id="869" w:author="Willian" w:date="2016-11-05T11:18:00Z">
          <w:pPr>
            <w:pStyle w:val="NormalWeb"/>
            <w:spacing w:before="0" w:beforeAutospacing="0" w:after="0" w:afterAutospacing="0"/>
            <w:ind w:left="885"/>
            <w:textAlignment w:val="baseline"/>
          </w:pPr>
        </w:pPrChange>
      </w:pPr>
      <w:del w:id="87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 xml:space="preserve">"A square with sides of length </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C41A16"/>
            <w:sz w:val="18"/>
            <w:szCs w:val="18"/>
            <w:lang w:val="en-US"/>
          </w:rPr>
          <w:delText>."</w:delText>
        </w:r>
      </w:del>
    </w:p>
    <w:p w14:paraId="586C4A5A" w14:textId="77777777" w:rsidR="008B4017" w:rsidRPr="00A66496" w:rsidDel="001537AD" w:rsidRDefault="008B4017">
      <w:pPr>
        <w:rPr>
          <w:del w:id="871" w:author="Willian" w:date="2016-11-05T11:17:00Z"/>
          <w:rFonts w:ascii="Menlo" w:eastAsia="Meiryo" w:hAnsi="Menlo" w:cs="Menlo"/>
          <w:noProof/>
          <w:sz w:val="21"/>
          <w:szCs w:val="21"/>
          <w:lang w:val="en-US"/>
        </w:rPr>
        <w:pPrChange w:id="872" w:author="Willian" w:date="2016-11-05T11:18:00Z">
          <w:pPr>
            <w:pStyle w:val="NormalWeb"/>
            <w:spacing w:before="0" w:beforeAutospacing="0" w:after="0" w:afterAutospacing="0"/>
            <w:ind w:left="885"/>
            <w:textAlignment w:val="baseline"/>
          </w:pPr>
        </w:pPrChange>
      </w:pPr>
      <w:del w:id="873" w:author="Willian" w:date="2016-11-05T11:17:00Z">
        <w:r w:rsidRPr="00A66496" w:rsidDel="001537AD">
          <w:rPr>
            <w:rFonts w:ascii="Menlo" w:eastAsia="Meiryo" w:hAnsi="Menlo" w:cs="Menlo"/>
            <w:noProof/>
            <w:sz w:val="18"/>
            <w:szCs w:val="18"/>
            <w:lang w:val="en-US"/>
          </w:rPr>
          <w:delText>  }</w:delText>
        </w:r>
      </w:del>
    </w:p>
    <w:p w14:paraId="4D6D310A" w14:textId="77777777" w:rsidR="008B4017" w:rsidRPr="00A66496" w:rsidDel="001537AD" w:rsidRDefault="008B4017">
      <w:pPr>
        <w:rPr>
          <w:del w:id="874" w:author="Willian" w:date="2016-11-05T11:17:00Z"/>
          <w:rFonts w:ascii="Menlo" w:eastAsia="Meiryo" w:hAnsi="Menlo" w:cs="Menlo"/>
          <w:noProof/>
          <w:sz w:val="21"/>
          <w:szCs w:val="21"/>
          <w:lang w:val="en-US"/>
        </w:rPr>
        <w:pPrChange w:id="875" w:author="Willian" w:date="2016-11-05T11:18:00Z">
          <w:pPr>
            <w:pStyle w:val="NormalWeb"/>
            <w:spacing w:before="0" w:beforeAutospacing="0" w:after="0" w:afterAutospacing="0"/>
            <w:ind w:left="885"/>
            <w:textAlignment w:val="baseline"/>
          </w:pPr>
        </w:pPrChange>
      </w:pPr>
      <w:del w:id="876" w:author="Willian" w:date="2016-11-05T11:17:00Z">
        <w:r w:rsidRPr="00A66496" w:rsidDel="001537AD">
          <w:rPr>
            <w:rFonts w:ascii="Menlo" w:eastAsia="Meiryo" w:hAnsi="Menlo" w:cs="Menlo"/>
            <w:noProof/>
            <w:sz w:val="18"/>
            <w:szCs w:val="18"/>
            <w:lang w:val="en-US"/>
          </w:rPr>
          <w:delText>}</w:delText>
        </w:r>
      </w:del>
    </w:p>
    <w:p w14:paraId="70FF3E5F" w14:textId="77777777" w:rsidR="008B4017" w:rsidRPr="00A66496" w:rsidDel="001537AD" w:rsidRDefault="008B4017">
      <w:pPr>
        <w:rPr>
          <w:del w:id="877" w:author="Willian" w:date="2016-11-05T11:17:00Z"/>
          <w:rFonts w:ascii="Menlo" w:eastAsia="Meiryo" w:hAnsi="Menlo" w:cs="Menlo"/>
          <w:noProof/>
          <w:sz w:val="21"/>
          <w:szCs w:val="21"/>
          <w:lang w:val="en-US"/>
        </w:rPr>
        <w:pPrChange w:id="878" w:author="Willian" w:date="2016-11-05T11:18:00Z">
          <w:pPr>
            <w:pStyle w:val="NormalWeb"/>
            <w:spacing w:before="0" w:beforeAutospacing="0" w:after="0" w:afterAutospacing="0"/>
            <w:ind w:left="885"/>
            <w:textAlignment w:val="baseline"/>
          </w:pPr>
        </w:pPrChange>
      </w:pPr>
      <w:del w:id="879" w:author="Willian" w:date="2016-11-05T11:17:00Z">
        <w:r w:rsidRPr="00A66496" w:rsidDel="001537AD">
          <w:rPr>
            <w:rFonts w:ascii="Menlo" w:eastAsia="Meiryo" w:hAnsi="Menlo" w:cs="Menlo"/>
            <w:noProof/>
            <w:color w:val="AA3391"/>
            <w:sz w:val="18"/>
            <w:szCs w:val="18"/>
            <w:lang w:val="en-US"/>
          </w:rPr>
          <w:delText>let</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testSquare</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1C00CF"/>
            <w:sz w:val="18"/>
            <w:szCs w:val="18"/>
            <w:lang w:val="en-US"/>
          </w:rPr>
          <w:delText>5.2</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"my test square"</w:delText>
        </w:r>
        <w:r w:rsidRPr="00A66496" w:rsidDel="001537AD">
          <w:rPr>
            <w:rFonts w:ascii="Menlo" w:eastAsia="Meiryo" w:hAnsi="Menlo" w:cs="Menlo"/>
            <w:noProof/>
            <w:sz w:val="18"/>
            <w:szCs w:val="18"/>
            <w:lang w:val="en-US"/>
          </w:rPr>
          <w:delText>)</w:delText>
        </w:r>
      </w:del>
    </w:p>
    <w:p w14:paraId="0B08B861" w14:textId="77777777" w:rsidR="008B4017" w:rsidRPr="00A66496" w:rsidDel="001537AD" w:rsidRDefault="008B4017">
      <w:pPr>
        <w:rPr>
          <w:del w:id="880" w:author="Willian" w:date="2016-11-05T11:17:00Z"/>
          <w:rFonts w:ascii="Menlo" w:eastAsia="Meiryo" w:hAnsi="Menlo" w:cs="Menlo"/>
          <w:noProof/>
          <w:color w:val="3F6E74"/>
          <w:sz w:val="18"/>
          <w:szCs w:val="18"/>
          <w:lang w:val="en-US"/>
        </w:rPr>
        <w:pPrChange w:id="881" w:author="Willian" w:date="2016-11-05T11:18:00Z">
          <w:pPr>
            <w:pStyle w:val="NormalWeb"/>
            <w:spacing w:before="0" w:beforeAutospacing="0" w:after="0" w:afterAutospacing="0"/>
            <w:ind w:left="885"/>
            <w:textAlignment w:val="baseline"/>
          </w:pPr>
        </w:pPrChange>
      </w:pPr>
    </w:p>
    <w:p w14:paraId="68960A12" w14:textId="77777777" w:rsidR="008B4017" w:rsidRPr="00980F48" w:rsidDel="001537AD" w:rsidRDefault="008B4017">
      <w:pPr>
        <w:rPr>
          <w:del w:id="882" w:author="Willian" w:date="2016-11-05T11:17:00Z"/>
          <w:rFonts w:ascii="Menlo" w:eastAsia="Meiryo" w:hAnsi="Menlo" w:cs="Menlo"/>
          <w:noProof/>
          <w:sz w:val="21"/>
          <w:szCs w:val="21"/>
        </w:rPr>
        <w:pPrChange w:id="883" w:author="Willian" w:date="2016-11-05T11:18:00Z">
          <w:pPr>
            <w:pStyle w:val="NormalWeb"/>
            <w:spacing w:before="0" w:beforeAutospacing="0" w:after="0" w:afterAutospacing="0"/>
            <w:ind w:left="885"/>
            <w:textAlignment w:val="baseline"/>
          </w:pPr>
        </w:pPrChange>
      </w:pPr>
      <w:del w:id="884"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area</w:delText>
        </w:r>
        <w:r w:rsidRPr="00980F48" w:rsidDel="001537AD">
          <w:rPr>
            <w:rFonts w:ascii="Menlo" w:eastAsia="Meiryo" w:hAnsi="Menlo" w:cs="Menlo"/>
            <w:noProof/>
            <w:sz w:val="18"/>
            <w:szCs w:val="18"/>
          </w:rPr>
          <w:delText>()</w:delText>
        </w:r>
      </w:del>
    </w:p>
    <w:p w14:paraId="5F0D5484" w14:textId="77777777" w:rsidR="008B4017" w:rsidRPr="00980F48" w:rsidDel="001537AD" w:rsidRDefault="008B4017">
      <w:pPr>
        <w:rPr>
          <w:del w:id="885" w:author="Willian" w:date="2016-11-05T11:17:00Z"/>
          <w:rFonts w:ascii="Menlo" w:eastAsia="Meiryo" w:hAnsi="Menlo" w:cs="Menlo"/>
          <w:noProof/>
          <w:sz w:val="21"/>
          <w:szCs w:val="21"/>
        </w:rPr>
        <w:pPrChange w:id="886" w:author="Willian" w:date="2016-11-05T11:18:00Z">
          <w:pPr>
            <w:pStyle w:val="NormalWeb"/>
            <w:spacing w:before="0" w:beforeAutospacing="0" w:after="620" w:afterAutospacing="0"/>
            <w:ind w:left="885"/>
            <w:textAlignment w:val="baseline"/>
          </w:pPr>
        </w:pPrChange>
      </w:pPr>
      <w:del w:id="887"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simpleDescription</w:delText>
        </w:r>
        <w:r w:rsidRPr="00980F48" w:rsidDel="001537AD">
          <w:rPr>
            <w:rFonts w:ascii="Menlo" w:eastAsia="Meiryo" w:hAnsi="Menlo" w:cs="Menlo"/>
            <w:noProof/>
            <w:sz w:val="18"/>
            <w:szCs w:val="18"/>
          </w:rPr>
          <w:delText>()</w:delText>
        </w:r>
      </w:del>
    </w:p>
    <w:p w14:paraId="1D702F16" w14:textId="77777777" w:rsidR="008B4017" w:rsidDel="001537AD" w:rsidRDefault="008B4017" w:rsidP="008B4017">
      <w:pPr>
        <w:rPr>
          <w:del w:id="888" w:author="Willian" w:date="2016-11-05T11:17:00Z"/>
        </w:rPr>
      </w:pPr>
      <w:del w:id="889" w:author="Willian" w:date="2016-11-05T11:17:00Z">
        <w:r w:rsidDel="001537AD">
          <w:delText>Observe que o inicializador para a classe Square tem três etapas distintas:</w:delText>
        </w:r>
      </w:del>
    </w:p>
    <w:p w14:paraId="73CB1E61" w14:textId="77777777" w:rsidR="008B4017" w:rsidDel="001537AD" w:rsidRDefault="008B4017">
      <w:pPr>
        <w:rPr>
          <w:del w:id="890" w:author="Willian" w:date="2016-11-05T11:17:00Z"/>
        </w:rPr>
        <w:pPrChange w:id="891" w:author="Willian" w:date="2016-11-05T11:18:00Z">
          <w:pPr>
            <w:pStyle w:val="PargrafodaLista"/>
            <w:numPr>
              <w:numId w:val="26"/>
            </w:numPr>
            <w:tabs>
              <w:tab w:val="num" w:pos="720"/>
            </w:tabs>
            <w:ind w:hanging="360"/>
          </w:pPr>
        </w:pPrChange>
      </w:pPr>
      <w:del w:id="892" w:author="Willian" w:date="2016-11-05T11:17:00Z">
        <w:r w:rsidDel="001537AD">
          <w:delText>A definição do valor da propriedade que a subclasse Square declara (</w:delText>
        </w:r>
        <w:r w:rsidRPr="00980F48" w:rsidDel="001537AD">
          <w:rPr>
            <w:rFonts w:ascii="Menlo" w:eastAsia="Meiryo" w:hAnsi="Menlo" w:cs="Menlo"/>
            <w:noProof/>
            <w:color w:val="3F6E74"/>
            <w:sz w:val="18"/>
            <w:szCs w:val="18"/>
          </w:rPr>
          <w:delText>sideLength</w:delText>
        </w:r>
        <w:r w:rsidDel="001537AD">
          <w:delText>);</w:delText>
        </w:r>
      </w:del>
    </w:p>
    <w:p w14:paraId="525962B4" w14:textId="77777777" w:rsidR="008B4017" w:rsidDel="001537AD" w:rsidRDefault="008B4017">
      <w:pPr>
        <w:rPr>
          <w:del w:id="893" w:author="Willian" w:date="2016-11-05T11:17:00Z"/>
        </w:rPr>
        <w:pPrChange w:id="894" w:author="Willian" w:date="2016-11-05T11:18:00Z">
          <w:pPr>
            <w:pStyle w:val="PargrafodaLista"/>
            <w:numPr>
              <w:numId w:val="26"/>
            </w:numPr>
            <w:tabs>
              <w:tab w:val="num" w:pos="720"/>
            </w:tabs>
            <w:ind w:hanging="360"/>
          </w:pPr>
        </w:pPrChange>
      </w:pPr>
      <w:del w:id="895" w:author="Willian" w:date="2016-11-05T11:17:00Z">
        <w:r w:rsidDel="001537AD">
          <w:delText>A chamada do inicializador da superclasse NamedShape usando a palavra reservada super;</w:delText>
        </w:r>
      </w:del>
    </w:p>
    <w:p w14:paraId="4A2C69C8" w14:textId="77777777" w:rsidR="008B4017" w:rsidDel="001537AD" w:rsidRDefault="008B4017">
      <w:pPr>
        <w:rPr>
          <w:del w:id="896" w:author="Willian" w:date="2016-11-05T11:17:00Z"/>
        </w:rPr>
        <w:pPrChange w:id="897" w:author="Willian" w:date="2016-11-05T11:18:00Z">
          <w:pPr>
            <w:pStyle w:val="PargrafodaLista"/>
            <w:numPr>
              <w:numId w:val="26"/>
            </w:numPr>
            <w:tabs>
              <w:tab w:val="num" w:pos="720"/>
            </w:tabs>
            <w:ind w:hanging="360"/>
          </w:pPr>
        </w:pPrChange>
      </w:pPr>
      <w:del w:id="898" w:author="Willian" w:date="2016-11-05T11:17:00Z">
        <w:r w:rsidDel="001537AD">
          <w:delText>Altera o valor da propriedade que a superclasse NamedShape define (</w:delText>
        </w:r>
        <w:r w:rsidRPr="00980F48" w:rsidDel="001537AD">
          <w:rPr>
            <w:rFonts w:ascii="Menlo" w:eastAsia="Meiryo" w:hAnsi="Menlo" w:cs="Menlo"/>
            <w:noProof/>
            <w:color w:val="3F6E74"/>
            <w:sz w:val="18"/>
            <w:szCs w:val="18"/>
          </w:rPr>
          <w:delText>numberOfSides</w:delText>
        </w:r>
        <w:r w:rsidDel="001537AD">
          <w:delText>). Qualquer trabalho de configuração adicional, getters ou setters também pode ser feito neste momento</w:delText>
        </w:r>
      </w:del>
    </w:p>
    <w:p w14:paraId="24E3080E" w14:textId="77777777" w:rsidR="008B4017" w:rsidDel="001537AD" w:rsidRDefault="008B4017" w:rsidP="008B4017">
      <w:pPr>
        <w:rPr>
          <w:del w:id="899" w:author="Willian" w:date="2016-11-05T11:17:00Z"/>
        </w:rPr>
      </w:pPr>
      <w:commentRangeStart w:id="900"/>
      <w:del w:id="901" w:author="Willian" w:date="2016-11-05T11:17:00Z">
        <w:r w:rsidDel="001537AD">
          <w:delText xml:space="preserve">Por vezes, a inicialização de um objeto precisa de falhar, </w:delText>
        </w:r>
        <w:commentRangeEnd w:id="900"/>
        <w:r w:rsidDel="001537AD">
          <w:rPr>
            <w:rStyle w:val="Refdecomentrio"/>
          </w:rPr>
          <w:commentReference w:id="900"/>
        </w:r>
        <w:r w:rsidDel="001537AD">
          <w:delText xml:space="preserve">como por exemplo, quando os valores fornecidos como argumentos estão fora de um determinado intervalo, ou quando por qualquer maneira estes dados recebidos são inválidos ou não esperados. </w:delText>
        </w:r>
      </w:del>
    </w:p>
    <w:p w14:paraId="34B8D83B" w14:textId="77777777" w:rsidR="008B4017" w:rsidDel="001537AD" w:rsidRDefault="008B4017" w:rsidP="008B4017">
      <w:pPr>
        <w:rPr>
          <w:del w:id="902" w:author="Willian" w:date="2016-11-05T11:17:00Z"/>
        </w:rPr>
      </w:pPr>
      <w:del w:id="903" w:author="Willian" w:date="2016-11-05T11:17:00Z">
        <w:r w:rsidDel="001537AD">
          <w:delText xml:space="preserve">Inicializadores que podem falhar com êxito são chamados de </w:delText>
        </w:r>
        <w:r w:rsidDel="001537AD">
          <w:rPr>
            <w:b/>
          </w:rPr>
          <w:delText xml:space="preserve">failable initializer </w:delText>
        </w:r>
        <w:r w:rsidDel="001537AD">
          <w:delText xml:space="preserve"> e estes podem retornar </w:delText>
        </w:r>
        <w:r w:rsidRPr="001462DB" w:rsidDel="001537AD">
          <w:rPr>
            <w:rFonts w:ascii="Menlo" w:hAnsi="Menlo" w:cs="Menlo"/>
            <w:color w:val="AA3391"/>
            <w:sz w:val="18"/>
            <w:szCs w:val="18"/>
          </w:rPr>
          <w:delText>nil</w:delText>
        </w:r>
        <w:r w:rsidDel="001537AD">
          <w:delText xml:space="preserve"> após a inicialização.</w:delText>
        </w:r>
      </w:del>
    </w:p>
    <w:p w14:paraId="324C0C6D" w14:textId="77777777" w:rsidR="008B4017" w:rsidRPr="001462DB" w:rsidDel="001537AD" w:rsidRDefault="008B4017" w:rsidP="008B4017">
      <w:pPr>
        <w:rPr>
          <w:del w:id="904" w:author="Willian" w:date="2016-11-05T11:17:00Z"/>
        </w:rPr>
      </w:pPr>
      <w:del w:id="905" w:author="Willian" w:date="2016-11-05T11:17:00Z">
        <w:r w:rsidDel="001537AD">
          <w:delText xml:space="preserve">Use </w:delText>
        </w:r>
        <w:r w:rsidRPr="001462DB" w:rsidDel="001537AD">
          <w:rPr>
            <w:rFonts w:ascii="Menlo" w:hAnsi="Menlo" w:cs="Menlo"/>
            <w:color w:val="AA3391"/>
            <w:sz w:val="18"/>
            <w:szCs w:val="18"/>
          </w:rPr>
          <w:delText>init</w:delText>
        </w:r>
        <w:r w:rsidRPr="001462DB" w:rsidDel="001537AD">
          <w:rPr>
            <w:rFonts w:ascii="Menlo" w:hAnsi="Menlo" w:cs="Menlo"/>
            <w:sz w:val="18"/>
            <w:szCs w:val="18"/>
          </w:rPr>
          <w:delText>?</w:delText>
        </w:r>
        <w:r w:rsidDel="001537AD">
          <w:delText xml:space="preserve"> para declarar um failable initializer.</w:delText>
        </w:r>
      </w:del>
    </w:p>
    <w:p w14:paraId="2A8585E5" w14:textId="77777777" w:rsidR="008B4017" w:rsidRPr="00A66496" w:rsidDel="001537AD" w:rsidRDefault="008B4017">
      <w:pPr>
        <w:rPr>
          <w:del w:id="906" w:author="Willian" w:date="2016-11-05T11:17:00Z"/>
          <w:rFonts w:ascii="Menlo" w:hAnsi="Menlo" w:cs="Menlo"/>
          <w:noProof/>
          <w:sz w:val="21"/>
          <w:szCs w:val="21"/>
          <w:lang w:val="en-US"/>
        </w:rPr>
        <w:pPrChange w:id="907" w:author="Willian" w:date="2016-11-05T11:18:00Z">
          <w:pPr>
            <w:pStyle w:val="NormalWeb"/>
            <w:spacing w:before="460" w:beforeAutospacing="0" w:after="0" w:afterAutospacing="0"/>
            <w:ind w:left="567"/>
            <w:textAlignment w:val="baseline"/>
          </w:pPr>
        </w:pPrChange>
      </w:pPr>
      <w:del w:id="908"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5F6E62EE" w14:textId="77777777" w:rsidR="008B4017" w:rsidRPr="00A66496" w:rsidDel="001537AD" w:rsidRDefault="008B4017">
      <w:pPr>
        <w:rPr>
          <w:del w:id="909" w:author="Willian" w:date="2016-11-05T11:17:00Z"/>
          <w:rFonts w:ascii="Menlo" w:hAnsi="Menlo" w:cs="Menlo"/>
          <w:noProof/>
          <w:sz w:val="21"/>
          <w:szCs w:val="21"/>
          <w:lang w:val="en-US"/>
        </w:rPr>
        <w:pPrChange w:id="910" w:author="Willian" w:date="2016-11-05T11:18:00Z">
          <w:pPr>
            <w:pStyle w:val="NormalWeb"/>
            <w:spacing w:before="0" w:beforeAutospacing="0" w:after="0" w:afterAutospacing="0"/>
            <w:ind w:left="567"/>
            <w:textAlignment w:val="baseline"/>
          </w:pPr>
        </w:pPrChange>
      </w:pPr>
      <w:del w:id="9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del>
    </w:p>
    <w:p w14:paraId="28D61BE7" w14:textId="77777777" w:rsidR="008B4017" w:rsidRPr="00A66496" w:rsidDel="001537AD" w:rsidRDefault="008B4017">
      <w:pPr>
        <w:rPr>
          <w:del w:id="912" w:author="Willian" w:date="2016-11-05T11:17:00Z"/>
          <w:rFonts w:ascii="Menlo" w:hAnsi="Menlo" w:cs="Menlo"/>
          <w:noProof/>
          <w:sz w:val="21"/>
          <w:szCs w:val="21"/>
          <w:lang w:val="en-US"/>
        </w:rPr>
        <w:pPrChange w:id="913" w:author="Willian" w:date="2016-11-05T11:18:00Z">
          <w:pPr>
            <w:pStyle w:val="NormalWeb"/>
            <w:spacing w:before="0" w:beforeAutospacing="0" w:after="0" w:afterAutospacing="0"/>
            <w:ind w:left="567"/>
            <w:textAlignment w:val="baseline"/>
          </w:pPr>
        </w:pPrChange>
      </w:pPr>
      <w:del w:id="914" w:author="Willian" w:date="2016-11-05T11:17:00Z">
        <w:r w:rsidRPr="00A66496" w:rsidDel="001537AD">
          <w:rPr>
            <w:rFonts w:ascii="Menlo" w:hAnsi="Menlo" w:cs="Menlo"/>
            <w:noProof/>
            <w:sz w:val="18"/>
            <w:szCs w:val="18"/>
            <w:lang w:val="en-US"/>
          </w:rPr>
          <w:delText> </w:delText>
        </w:r>
      </w:del>
    </w:p>
    <w:p w14:paraId="38F945C9" w14:textId="77777777" w:rsidR="008B4017" w:rsidRPr="00A66496" w:rsidDel="001537AD" w:rsidRDefault="008B4017">
      <w:pPr>
        <w:rPr>
          <w:del w:id="915" w:author="Willian" w:date="2016-11-05T11:17:00Z"/>
          <w:rFonts w:ascii="Menlo" w:hAnsi="Menlo" w:cs="Menlo"/>
          <w:noProof/>
          <w:sz w:val="21"/>
          <w:szCs w:val="21"/>
          <w:lang w:val="en-US"/>
        </w:rPr>
        <w:pPrChange w:id="916" w:author="Willian" w:date="2016-11-05T11:18:00Z">
          <w:pPr>
            <w:pStyle w:val="NormalWeb"/>
            <w:spacing w:before="0" w:beforeAutospacing="0" w:after="0" w:afterAutospacing="0"/>
            <w:ind w:left="567"/>
            <w:textAlignment w:val="baseline"/>
          </w:pPr>
        </w:pPrChange>
      </w:pPr>
      <w:del w:id="9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4DF6F3D4" w14:textId="77777777" w:rsidR="008B4017" w:rsidRPr="00A66496" w:rsidDel="001537AD" w:rsidRDefault="008B4017">
      <w:pPr>
        <w:rPr>
          <w:del w:id="918" w:author="Willian" w:date="2016-11-05T11:17:00Z"/>
          <w:rFonts w:ascii="Menlo" w:hAnsi="Menlo" w:cs="Menlo"/>
          <w:noProof/>
          <w:sz w:val="21"/>
          <w:szCs w:val="21"/>
          <w:lang w:val="en-US"/>
        </w:rPr>
        <w:pPrChange w:id="919" w:author="Willian" w:date="2016-11-05T11:18:00Z">
          <w:pPr>
            <w:pStyle w:val="NormalWeb"/>
            <w:spacing w:before="0" w:beforeAutospacing="0" w:after="0" w:afterAutospacing="0"/>
            <w:ind w:left="567"/>
            <w:textAlignment w:val="baseline"/>
          </w:pPr>
        </w:pPrChange>
      </w:pPr>
      <w:del w:id="9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radius</w:delText>
        </w:r>
      </w:del>
    </w:p>
    <w:p w14:paraId="15F4F49E" w14:textId="77777777" w:rsidR="008B4017" w:rsidRPr="00A66496" w:rsidDel="001537AD" w:rsidRDefault="008B4017">
      <w:pPr>
        <w:rPr>
          <w:del w:id="921" w:author="Willian" w:date="2016-11-05T11:17:00Z"/>
          <w:rFonts w:ascii="Menlo" w:hAnsi="Menlo" w:cs="Menlo"/>
          <w:noProof/>
          <w:sz w:val="21"/>
          <w:szCs w:val="21"/>
          <w:lang w:val="en-US"/>
        </w:rPr>
        <w:pPrChange w:id="922" w:author="Willian" w:date="2016-11-05T11:18:00Z">
          <w:pPr>
            <w:pStyle w:val="NormalWeb"/>
            <w:spacing w:before="0" w:beforeAutospacing="0" w:after="0" w:afterAutospacing="0"/>
            <w:ind w:left="567"/>
            <w:textAlignment w:val="baseline"/>
          </w:pPr>
        </w:pPrChange>
      </w:pPr>
      <w:del w:id="9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71591AC0" w14:textId="77777777" w:rsidR="008B4017" w:rsidRPr="00A66496" w:rsidDel="001537AD" w:rsidRDefault="008B4017">
      <w:pPr>
        <w:rPr>
          <w:del w:id="924" w:author="Willian" w:date="2016-11-05T11:17:00Z"/>
          <w:rFonts w:ascii="Menlo" w:hAnsi="Menlo" w:cs="Menlo"/>
          <w:noProof/>
          <w:sz w:val="21"/>
          <w:szCs w:val="21"/>
          <w:lang w:val="en-US"/>
        </w:rPr>
        <w:pPrChange w:id="925" w:author="Willian" w:date="2016-11-05T11:18:00Z">
          <w:pPr>
            <w:pStyle w:val="NormalWeb"/>
            <w:spacing w:before="0" w:beforeAutospacing="0" w:after="0" w:afterAutospacing="0"/>
            <w:ind w:left="567"/>
            <w:textAlignment w:val="baseline"/>
          </w:pPr>
        </w:pPrChange>
      </w:pPr>
      <w:del w:id="92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0264314A" w14:textId="77777777" w:rsidR="008B4017" w:rsidRPr="00A66496" w:rsidDel="001537AD" w:rsidRDefault="008B4017">
      <w:pPr>
        <w:rPr>
          <w:del w:id="927" w:author="Willian" w:date="2016-11-05T11:17:00Z"/>
          <w:rFonts w:ascii="Menlo" w:hAnsi="Menlo" w:cs="Menlo"/>
          <w:noProof/>
          <w:sz w:val="21"/>
          <w:szCs w:val="21"/>
          <w:lang w:val="en-US"/>
        </w:rPr>
        <w:pPrChange w:id="928" w:author="Willian" w:date="2016-11-05T11:18:00Z">
          <w:pPr>
            <w:pStyle w:val="NormalWeb"/>
            <w:spacing w:before="0" w:beforeAutospacing="0" w:after="0" w:afterAutospacing="0"/>
            <w:ind w:left="567"/>
            <w:textAlignment w:val="baseline"/>
          </w:pPr>
        </w:pPrChange>
      </w:pPr>
      <w:del w:id="92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0</w:delText>
        </w:r>
        <w:r w:rsidRPr="00A66496" w:rsidDel="001537AD">
          <w:rPr>
            <w:rFonts w:ascii="Menlo" w:hAnsi="Menlo" w:cs="Menlo"/>
            <w:noProof/>
            <w:sz w:val="18"/>
            <w:szCs w:val="18"/>
            <w:lang w:val="en-US"/>
          </w:rPr>
          <w:delText xml:space="preserve"> {</w:delText>
        </w:r>
      </w:del>
    </w:p>
    <w:p w14:paraId="58C388F9" w14:textId="77777777" w:rsidR="008B4017" w:rsidRPr="00A66496" w:rsidDel="001537AD" w:rsidRDefault="008B4017">
      <w:pPr>
        <w:rPr>
          <w:del w:id="930" w:author="Willian" w:date="2016-11-05T11:17:00Z"/>
          <w:rFonts w:ascii="Menlo" w:hAnsi="Menlo" w:cs="Menlo"/>
          <w:noProof/>
          <w:sz w:val="21"/>
          <w:szCs w:val="21"/>
          <w:lang w:val="en-US"/>
        </w:rPr>
        <w:pPrChange w:id="931" w:author="Willian" w:date="2016-11-05T11:18:00Z">
          <w:pPr>
            <w:pStyle w:val="NormalWeb"/>
            <w:spacing w:before="0" w:beforeAutospacing="0" w:after="0" w:afterAutospacing="0"/>
            <w:ind w:left="567"/>
            <w:textAlignment w:val="baseline"/>
          </w:pPr>
        </w:pPrChange>
      </w:pPr>
      <w:del w:id="9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nil</w:delText>
        </w:r>
      </w:del>
    </w:p>
    <w:p w14:paraId="606A8EED" w14:textId="77777777" w:rsidR="008B4017" w:rsidRPr="00A66496" w:rsidDel="001537AD" w:rsidRDefault="008B4017">
      <w:pPr>
        <w:rPr>
          <w:del w:id="933" w:author="Willian" w:date="2016-11-05T11:17:00Z"/>
          <w:rFonts w:ascii="Menlo" w:hAnsi="Menlo" w:cs="Menlo"/>
          <w:noProof/>
          <w:sz w:val="21"/>
          <w:szCs w:val="21"/>
          <w:lang w:val="en-US"/>
        </w:rPr>
        <w:pPrChange w:id="934" w:author="Willian" w:date="2016-11-05T11:18:00Z">
          <w:pPr>
            <w:pStyle w:val="NormalWeb"/>
            <w:spacing w:before="0" w:beforeAutospacing="0" w:after="0" w:afterAutospacing="0"/>
            <w:ind w:left="567"/>
            <w:textAlignment w:val="baseline"/>
          </w:pPr>
        </w:pPrChange>
      </w:pPr>
      <w:del w:id="935" w:author="Willian" w:date="2016-11-05T11:17:00Z">
        <w:r w:rsidRPr="00A66496" w:rsidDel="001537AD">
          <w:rPr>
            <w:rFonts w:ascii="Menlo" w:hAnsi="Menlo" w:cs="Menlo"/>
            <w:noProof/>
            <w:sz w:val="18"/>
            <w:szCs w:val="18"/>
            <w:lang w:val="en-US"/>
          </w:rPr>
          <w:delText>      }</w:delText>
        </w:r>
      </w:del>
    </w:p>
    <w:p w14:paraId="72F9FC1A" w14:textId="77777777" w:rsidR="008B4017" w:rsidRPr="00A66496" w:rsidDel="001537AD" w:rsidRDefault="008B4017">
      <w:pPr>
        <w:rPr>
          <w:del w:id="936" w:author="Willian" w:date="2016-11-05T11:17:00Z"/>
          <w:rFonts w:ascii="Menlo" w:hAnsi="Menlo" w:cs="Menlo"/>
          <w:noProof/>
          <w:sz w:val="21"/>
          <w:szCs w:val="21"/>
          <w:lang w:val="en-US"/>
        </w:rPr>
        <w:pPrChange w:id="937" w:author="Willian" w:date="2016-11-05T11:18:00Z">
          <w:pPr>
            <w:pStyle w:val="NormalWeb"/>
            <w:spacing w:before="0" w:beforeAutospacing="0" w:after="0" w:afterAutospacing="0"/>
            <w:ind w:left="567"/>
            <w:textAlignment w:val="baseline"/>
          </w:pPr>
        </w:pPrChange>
      </w:pPr>
      <w:del w:id="938" w:author="Willian" w:date="2016-11-05T11:17:00Z">
        <w:r w:rsidRPr="00A66496" w:rsidDel="001537AD">
          <w:rPr>
            <w:rFonts w:ascii="Menlo" w:hAnsi="Menlo" w:cs="Menlo"/>
            <w:noProof/>
            <w:sz w:val="18"/>
            <w:szCs w:val="18"/>
            <w:lang w:val="en-US"/>
          </w:rPr>
          <w:delText>  }</w:delText>
        </w:r>
      </w:del>
    </w:p>
    <w:p w14:paraId="7B4961C2" w14:textId="77777777" w:rsidR="008B4017" w:rsidRPr="00A66496" w:rsidDel="001537AD" w:rsidRDefault="008B4017">
      <w:pPr>
        <w:rPr>
          <w:del w:id="939" w:author="Willian" w:date="2016-11-05T11:17:00Z"/>
          <w:rFonts w:ascii="Menlo" w:hAnsi="Menlo" w:cs="Menlo"/>
          <w:noProof/>
          <w:sz w:val="21"/>
          <w:szCs w:val="21"/>
          <w:lang w:val="en-US"/>
        </w:rPr>
        <w:pPrChange w:id="940" w:author="Willian" w:date="2016-11-05T11:18:00Z">
          <w:pPr>
            <w:pStyle w:val="NormalWeb"/>
            <w:spacing w:before="0" w:beforeAutospacing="0" w:after="0" w:afterAutospacing="0"/>
            <w:ind w:left="567"/>
            <w:textAlignment w:val="baseline"/>
          </w:pPr>
        </w:pPrChange>
      </w:pPr>
      <w:del w:id="941" w:author="Willian" w:date="2016-11-05T11:17:00Z">
        <w:r w:rsidRPr="00A66496" w:rsidDel="001537AD">
          <w:rPr>
            <w:rFonts w:ascii="Menlo" w:hAnsi="Menlo" w:cs="Menlo"/>
            <w:noProof/>
            <w:sz w:val="18"/>
            <w:szCs w:val="18"/>
            <w:lang w:val="en-US"/>
          </w:rPr>
          <w:delText> </w:delText>
        </w:r>
      </w:del>
    </w:p>
    <w:p w14:paraId="49385A78" w14:textId="77777777" w:rsidR="008B4017" w:rsidRPr="00A66496" w:rsidDel="001537AD" w:rsidRDefault="008B4017">
      <w:pPr>
        <w:rPr>
          <w:del w:id="942" w:author="Willian" w:date="2016-11-05T11:17:00Z"/>
          <w:rFonts w:ascii="Menlo" w:hAnsi="Menlo" w:cs="Menlo"/>
          <w:noProof/>
          <w:sz w:val="21"/>
          <w:szCs w:val="21"/>
          <w:lang w:val="en-US"/>
        </w:rPr>
        <w:pPrChange w:id="943" w:author="Willian" w:date="2016-11-05T11:18:00Z">
          <w:pPr>
            <w:pStyle w:val="NormalWeb"/>
            <w:spacing w:before="0" w:beforeAutospacing="0" w:after="0" w:afterAutospacing="0"/>
            <w:ind w:left="567"/>
            <w:textAlignment w:val="baseline"/>
          </w:pPr>
        </w:pPrChange>
      </w:pPr>
      <w:del w:id="94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override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11F38557" w14:textId="77777777" w:rsidR="008B4017" w:rsidRPr="00A66496" w:rsidDel="001537AD" w:rsidRDefault="008B4017">
      <w:pPr>
        <w:rPr>
          <w:del w:id="945" w:author="Willian" w:date="2016-11-05T11:17:00Z"/>
          <w:rFonts w:ascii="Menlo" w:hAnsi="Menlo" w:cs="Menlo"/>
          <w:noProof/>
          <w:sz w:val="21"/>
          <w:szCs w:val="21"/>
          <w:lang w:val="en-US"/>
        </w:rPr>
        <w:pPrChange w:id="946" w:author="Willian" w:date="2016-11-05T11:18:00Z">
          <w:pPr>
            <w:pStyle w:val="NormalWeb"/>
            <w:spacing w:before="0" w:beforeAutospacing="0" w:after="0" w:afterAutospacing="0"/>
            <w:ind w:left="567"/>
            <w:textAlignment w:val="baseline"/>
          </w:pPr>
        </w:pPrChange>
      </w:pPr>
      <w:del w:id="94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circle with a radius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64F029E" w14:textId="77777777" w:rsidR="008B4017" w:rsidRPr="00A66496" w:rsidDel="001537AD" w:rsidRDefault="008B4017">
      <w:pPr>
        <w:rPr>
          <w:del w:id="948" w:author="Willian" w:date="2016-11-05T11:17:00Z"/>
          <w:rFonts w:ascii="Menlo" w:hAnsi="Menlo" w:cs="Menlo"/>
          <w:noProof/>
          <w:sz w:val="21"/>
          <w:szCs w:val="21"/>
          <w:lang w:val="en-US"/>
        </w:rPr>
        <w:pPrChange w:id="949" w:author="Willian" w:date="2016-11-05T11:18:00Z">
          <w:pPr>
            <w:pStyle w:val="NormalWeb"/>
            <w:spacing w:before="0" w:beforeAutospacing="0" w:after="0" w:afterAutospacing="0"/>
            <w:ind w:left="567"/>
            <w:textAlignment w:val="baseline"/>
          </w:pPr>
        </w:pPrChange>
      </w:pPr>
      <w:del w:id="950" w:author="Willian" w:date="2016-11-05T11:17:00Z">
        <w:r w:rsidRPr="00A66496" w:rsidDel="001537AD">
          <w:rPr>
            <w:rFonts w:ascii="Menlo" w:hAnsi="Menlo" w:cs="Menlo"/>
            <w:noProof/>
            <w:sz w:val="18"/>
            <w:szCs w:val="18"/>
            <w:lang w:val="en-US"/>
          </w:rPr>
          <w:delText>  }</w:delText>
        </w:r>
      </w:del>
    </w:p>
    <w:p w14:paraId="60244116" w14:textId="77777777" w:rsidR="008B4017" w:rsidRPr="00A66496" w:rsidDel="001537AD" w:rsidRDefault="008B4017">
      <w:pPr>
        <w:rPr>
          <w:del w:id="951" w:author="Willian" w:date="2016-11-05T11:17:00Z"/>
          <w:rFonts w:ascii="Menlo" w:hAnsi="Menlo" w:cs="Menlo"/>
          <w:noProof/>
          <w:sz w:val="21"/>
          <w:szCs w:val="21"/>
          <w:lang w:val="en-US"/>
        </w:rPr>
        <w:pPrChange w:id="952" w:author="Willian" w:date="2016-11-05T11:18:00Z">
          <w:pPr>
            <w:pStyle w:val="NormalWeb"/>
            <w:spacing w:before="0" w:beforeAutospacing="0" w:after="0" w:afterAutospacing="0"/>
            <w:ind w:left="567"/>
            <w:textAlignment w:val="baseline"/>
          </w:pPr>
        </w:pPrChange>
      </w:pPr>
      <w:del w:id="953" w:author="Willian" w:date="2016-11-05T11:17:00Z">
        <w:r w:rsidRPr="00A66496" w:rsidDel="001537AD">
          <w:rPr>
            <w:rFonts w:ascii="Menlo" w:hAnsi="Menlo" w:cs="Menlo"/>
            <w:noProof/>
            <w:sz w:val="18"/>
            <w:szCs w:val="18"/>
            <w:lang w:val="en-US"/>
          </w:rPr>
          <w:delText>}</w:delText>
        </w:r>
      </w:del>
    </w:p>
    <w:p w14:paraId="69E1D317" w14:textId="77777777" w:rsidR="008B4017" w:rsidRPr="00A66496" w:rsidDel="001537AD" w:rsidRDefault="008B4017">
      <w:pPr>
        <w:rPr>
          <w:del w:id="954" w:author="Willian" w:date="2016-11-05T11:17:00Z"/>
          <w:rFonts w:ascii="Menlo" w:hAnsi="Menlo" w:cs="Menlo"/>
          <w:noProof/>
          <w:sz w:val="21"/>
          <w:szCs w:val="21"/>
          <w:lang w:val="en-US"/>
        </w:rPr>
        <w:pPrChange w:id="955" w:author="Willian" w:date="2016-11-05T11:18:00Z">
          <w:pPr>
            <w:pStyle w:val="NormalWeb"/>
            <w:spacing w:before="0" w:beforeAutospacing="0" w:after="0" w:afterAutospacing="0"/>
            <w:ind w:left="567"/>
            <w:textAlignment w:val="baseline"/>
          </w:pPr>
        </w:pPrChange>
      </w:pPr>
      <w:del w:id="95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successfulCircle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"successful circle"</w:delText>
        </w:r>
        <w:r w:rsidRPr="00A66496" w:rsidDel="001537AD">
          <w:rPr>
            <w:rFonts w:ascii="Menlo" w:hAnsi="Menlo" w:cs="Menlo"/>
            <w:noProof/>
            <w:sz w:val="18"/>
            <w:szCs w:val="18"/>
            <w:lang w:val="en-US"/>
          </w:rPr>
          <w:delText>)</w:delText>
        </w:r>
      </w:del>
    </w:p>
    <w:p w14:paraId="176BFAFD" w14:textId="77777777" w:rsidR="008B4017" w:rsidRPr="00A66496" w:rsidDel="001537AD" w:rsidRDefault="008B4017">
      <w:pPr>
        <w:rPr>
          <w:del w:id="957" w:author="Willian" w:date="2016-11-05T11:17:00Z"/>
          <w:rFonts w:ascii="Menlo" w:hAnsi="Menlo" w:cs="Menlo"/>
          <w:noProof/>
          <w:sz w:val="21"/>
          <w:szCs w:val="21"/>
          <w:lang w:val="en-US"/>
        </w:rPr>
        <w:pPrChange w:id="958" w:author="Willian" w:date="2016-11-05T11:18:00Z">
          <w:pPr>
            <w:pStyle w:val="NormalWeb"/>
            <w:spacing w:before="0" w:beforeAutospacing="0" w:after="620" w:afterAutospacing="0"/>
            <w:ind w:left="567"/>
            <w:textAlignment w:val="baseline"/>
          </w:pPr>
        </w:pPrChange>
      </w:pPr>
      <w:del w:id="95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failedCircle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"failed circle"</w:delText>
        </w:r>
        <w:r w:rsidRPr="00A66496" w:rsidDel="001537AD">
          <w:rPr>
            <w:rFonts w:ascii="Menlo" w:hAnsi="Menlo" w:cs="Menlo"/>
            <w:noProof/>
            <w:sz w:val="18"/>
            <w:szCs w:val="18"/>
            <w:lang w:val="en-US"/>
          </w:rPr>
          <w:delText>)</w:delText>
        </w:r>
      </w:del>
    </w:p>
    <w:p w14:paraId="24888963" w14:textId="77777777" w:rsidR="008B4017" w:rsidDel="001537AD" w:rsidRDefault="008B4017" w:rsidP="008B4017">
      <w:pPr>
        <w:rPr>
          <w:del w:id="960" w:author="Willian" w:date="2016-11-05T11:17:00Z"/>
        </w:rPr>
      </w:pPr>
      <w:del w:id="961" w:author="Willian" w:date="2016-11-05T11:17:00Z">
        <w:r w:rsidDel="001537AD">
          <w:delText xml:space="preserve">Inicializadores também possuem uma séria de modificadores. O inicializador padrão é o </w:delText>
        </w:r>
        <w:r w:rsidDel="001537AD">
          <w:rPr>
            <w:b/>
          </w:rPr>
          <w:delText xml:space="preserve">designado </w:delText>
        </w:r>
        <w:r w:rsidDel="001537AD">
          <w:delText>e este não precisa de qualquer palavra chave para determinar isto. Este inicializador atua primariamente nas classes; e todas as classes possuem definitivamente um inicializador designado, mesmo que este esteja em suas superclasses.</w:delText>
        </w:r>
      </w:del>
    </w:p>
    <w:p w14:paraId="250B6DC3" w14:textId="77777777" w:rsidR="008B4017" w:rsidDel="001537AD" w:rsidRDefault="008B4017" w:rsidP="008B4017">
      <w:pPr>
        <w:rPr>
          <w:del w:id="962" w:author="Willian" w:date="2016-11-05T11:17:00Z"/>
        </w:rPr>
      </w:pPr>
      <w:del w:id="963" w:author="Willian" w:date="2016-11-05T11:17:00Z">
        <w:r w:rsidDel="001537AD">
          <w:delText xml:space="preserve">O modificador </w:delText>
        </w:r>
        <w:r w:rsidDel="001537AD">
          <w:rPr>
            <w:rFonts w:ascii="Menlo" w:hAnsi="Menlo" w:cs="Menlo"/>
            <w:noProof/>
            <w:color w:val="AA3391"/>
            <w:sz w:val="18"/>
            <w:szCs w:val="18"/>
          </w:rPr>
          <w:delText>convenience</w:delText>
        </w:r>
        <w:r w:rsidRPr="001462DB" w:rsidDel="001537AD">
          <w:rPr>
            <w:rFonts w:ascii="Menlo" w:hAnsi="Menlo" w:cs="Menlo"/>
            <w:noProof/>
            <w:sz w:val="18"/>
            <w:szCs w:val="18"/>
          </w:rPr>
          <w:delText xml:space="preserve"> </w:delText>
        </w:r>
        <w:r w:rsidDel="001537AD">
          <w:delText xml:space="preserve">ao lado do inicializador indica </w:delText>
        </w:r>
        <w:r w:rsidDel="001537AD">
          <w:rPr>
            <w:b/>
          </w:rPr>
          <w:delText xml:space="preserve">inicialização de conveniência, </w:delText>
        </w:r>
        <w:r w:rsidDel="001537AD">
          <w:delText xml:space="preserve"> ou seja, adicionam comportamento ou personalização inicial mas deve necessariamente ser chamado através de um inicializador designado.</w:delText>
        </w:r>
      </w:del>
    </w:p>
    <w:p w14:paraId="427EA0AA" w14:textId="77777777" w:rsidR="008B4017" w:rsidDel="001537AD" w:rsidRDefault="008B4017" w:rsidP="008B4017">
      <w:pPr>
        <w:rPr>
          <w:del w:id="964" w:author="Willian" w:date="2016-11-05T11:17:00Z"/>
        </w:rPr>
      </w:pPr>
      <w:del w:id="965" w:author="Willian" w:date="2016-11-05T11:17:00Z">
        <w:r w:rsidDel="001537AD">
          <w:delText xml:space="preserve">O </w:delText>
        </w:r>
        <w:r w:rsidDel="001537AD">
          <w:rPr>
            <w:rFonts w:ascii="Menlo" w:hAnsi="Menlo" w:cs="Menlo"/>
            <w:noProof/>
            <w:color w:val="AA3391"/>
            <w:sz w:val="18"/>
            <w:szCs w:val="18"/>
          </w:rPr>
          <w:delText>required</w:delText>
        </w:r>
        <w:r w:rsidRPr="001462DB" w:rsidDel="001537AD">
          <w:rPr>
            <w:rFonts w:ascii="Menlo" w:hAnsi="Menlo" w:cs="Menlo"/>
            <w:noProof/>
            <w:sz w:val="18"/>
            <w:szCs w:val="18"/>
          </w:rPr>
          <w:delText xml:space="preserve"> </w:delText>
        </w:r>
        <w:r w:rsidDel="001537AD">
          <w:delText>indica que cada subclasse deve implementar sua própria versão deste inicializador.</w:delText>
        </w:r>
      </w:del>
    </w:p>
    <w:p w14:paraId="0EE676E6" w14:textId="77777777" w:rsidR="008B4017" w:rsidDel="001537AD" w:rsidRDefault="008B4017" w:rsidP="008B4017">
      <w:pPr>
        <w:rPr>
          <w:del w:id="966" w:author="Willian" w:date="2016-11-05T11:17:00Z"/>
        </w:rPr>
      </w:pPr>
    </w:p>
    <w:p w14:paraId="3A6C0090" w14:textId="77777777" w:rsidR="008B4017" w:rsidDel="001537AD" w:rsidRDefault="008B4017">
      <w:pPr>
        <w:rPr>
          <w:del w:id="967" w:author="Willian" w:date="2016-11-05T11:17:00Z"/>
        </w:rPr>
        <w:pPrChange w:id="968" w:author="Willian" w:date="2016-11-05T11:18:00Z">
          <w:pPr>
            <w:pStyle w:val="Ttulo3"/>
          </w:pPr>
        </w:pPrChange>
      </w:pPr>
      <w:del w:id="969" w:author="Willian" w:date="2016-11-05T11:17:00Z">
        <w:r w:rsidDel="001537AD">
          <w:delText>Casting</w:delText>
        </w:r>
      </w:del>
    </w:p>
    <w:p w14:paraId="5C5E7831" w14:textId="77777777" w:rsidR="008B4017" w:rsidDel="001537AD" w:rsidRDefault="008B4017" w:rsidP="008B4017">
      <w:pPr>
        <w:rPr>
          <w:del w:id="970" w:author="Willian" w:date="2016-11-05T11:17:00Z"/>
        </w:rPr>
      </w:pPr>
      <w:commentRangeStart w:id="971"/>
      <w:del w:id="972" w:author="Willian" w:date="2016-11-05T11:17:00Z">
        <w:r w:rsidDel="001537AD">
          <w:rPr>
            <w:b/>
          </w:rPr>
          <w:delText xml:space="preserve">Conversão de tipo </w:delText>
        </w:r>
        <w:r w:rsidDel="001537AD">
          <w:delText>(casting) é uma maneira de verificar o tipo de uma instância e trata-la como se fosse uma superclasse ou subclasse de sua própria hierarquia de classes.</w:delText>
        </w:r>
        <w:commentRangeEnd w:id="971"/>
        <w:r w:rsidDel="001537AD">
          <w:rPr>
            <w:rStyle w:val="Refdecomentrio"/>
          </w:rPr>
          <w:commentReference w:id="971"/>
        </w:r>
      </w:del>
    </w:p>
    <w:p w14:paraId="2F35CE83" w14:textId="77777777" w:rsidR="008B4017" w:rsidDel="001537AD" w:rsidRDefault="008B4017" w:rsidP="008B4017">
      <w:pPr>
        <w:rPr>
          <w:del w:id="973" w:author="Willian" w:date="2016-11-05T11:17:00Z"/>
        </w:rPr>
      </w:pPr>
      <w:del w:id="974" w:author="Willian" w:date="2016-11-05T11:17:00Z">
        <w:r w:rsidDel="001537AD">
          <w:delText xml:space="preserve">Nos bastidores, uma constante ou variável de um determinado tipo de classe pode realmente se referir a uma subclasse. Quando você julgar que este é o caso, pode-se tentar fazer um </w:delText>
        </w:r>
        <w:r w:rsidDel="001537AD">
          <w:rPr>
            <w:b/>
          </w:rPr>
          <w:delText>downcast</w:delText>
        </w:r>
        <w:r w:rsidDel="001537AD">
          <w:delText xml:space="preserve"> para o tipo de subclasse utilizando o operador de conversão de tipo.</w:delText>
        </w:r>
      </w:del>
    </w:p>
    <w:p w14:paraId="3E4041D8" w14:textId="77777777" w:rsidR="008B4017" w:rsidDel="001537AD" w:rsidRDefault="008B4017" w:rsidP="008B4017">
      <w:pPr>
        <w:rPr>
          <w:del w:id="975" w:author="Willian" w:date="2016-11-05T11:17:00Z"/>
        </w:rPr>
      </w:pPr>
      <w:del w:id="976" w:author="Willian" w:date="2016-11-05T11:17:00Z">
        <w:r w:rsidDel="001537AD">
          <w:delText xml:space="preserve">Mas fique atento, pois o downcasting pode falhar, pois não é garantido que o valor da variável ou constante é do tipo da subclasse que se espera. Neste caso o operador de conversão de tipo vem em duas formas diferentes. A forma opcional, </w:delText>
        </w:r>
        <w:r w:rsidRPr="00A11492" w:rsidDel="001537AD">
          <w:rPr>
            <w:rFonts w:ascii="Menlo" w:hAnsi="Menlo" w:cs="Menlo"/>
            <w:color w:val="AA3391"/>
            <w:sz w:val="18"/>
            <w:szCs w:val="18"/>
          </w:rPr>
          <w:delText>as</w:delText>
        </w:r>
        <w:r w:rsidRPr="00A11492" w:rsidDel="001537AD">
          <w:rPr>
            <w:rFonts w:ascii="Menlo" w:hAnsi="Menlo" w:cs="Menlo"/>
            <w:sz w:val="18"/>
            <w:szCs w:val="18"/>
          </w:rPr>
          <w:delText>?</w:delText>
        </w:r>
        <w:r w:rsidDel="001537AD">
          <w:delText xml:space="preserve">, retorna um valor opcional do tipo que você está tentando fazer o downcast. A forma forçada, </w:delText>
        </w:r>
        <w:r w:rsidRPr="00A11492" w:rsidDel="001537AD">
          <w:rPr>
            <w:rFonts w:ascii="Menlo" w:hAnsi="Menlo" w:cs="Menlo"/>
            <w:color w:val="AA3391"/>
            <w:sz w:val="18"/>
            <w:szCs w:val="18"/>
          </w:rPr>
          <w:delText>as</w:delText>
        </w:r>
        <w:r w:rsidDel="001537AD">
          <w:rPr>
            <w:rFonts w:ascii="Menlo" w:hAnsi="Menlo" w:cs="Menlo"/>
            <w:sz w:val="18"/>
            <w:szCs w:val="18"/>
          </w:rPr>
          <w:delText>!</w:delText>
        </w:r>
        <w:r w:rsidDel="001537AD">
          <w:delText>, tenta desencapsular o objeto sofrendo o downcasting à força.</w:delText>
        </w:r>
      </w:del>
    </w:p>
    <w:p w14:paraId="422AD588" w14:textId="77777777" w:rsidR="008B4017" w:rsidDel="001537AD" w:rsidRDefault="008B4017" w:rsidP="008B4017">
      <w:pPr>
        <w:rPr>
          <w:del w:id="977" w:author="Willian" w:date="2016-11-05T11:17:00Z"/>
        </w:rPr>
      </w:pPr>
      <w:del w:id="978" w:author="Willian" w:date="2016-11-05T11:17:00Z">
        <w:r w:rsidDel="001537AD">
          <w:delText xml:space="preserve">Use o operador de conversão de tipo opcional quando você não tem certeza se os downcast terá sucesso. Esta forma de operador sempre retornará um valor opcional, e o valor será </w:delText>
        </w:r>
        <w:r w:rsidDel="001537AD">
          <w:rPr>
            <w:rFonts w:ascii="Menlo" w:hAnsi="Menlo" w:cs="Menlo"/>
            <w:color w:val="AA3391"/>
            <w:sz w:val="18"/>
            <w:szCs w:val="18"/>
          </w:rPr>
          <w:delText xml:space="preserve">nil </w:delText>
        </w:r>
        <w:r w:rsidDel="001537AD">
          <w:delText>se o downcast não for possível. Isto permite-lhe verificar se há um downcast bem-sucedido.</w:delText>
        </w:r>
      </w:del>
    </w:p>
    <w:p w14:paraId="004EA8FD" w14:textId="77777777" w:rsidR="008B4017" w:rsidDel="001537AD" w:rsidRDefault="008B4017" w:rsidP="008B4017">
      <w:pPr>
        <w:rPr>
          <w:del w:id="979" w:author="Willian" w:date="2016-11-05T11:17:00Z"/>
        </w:rPr>
      </w:pPr>
      <w:del w:id="980" w:author="Willian" w:date="2016-11-05T11:17:00Z">
        <w:r w:rsidDel="001537AD">
          <w:delText>O operador de conversão de tipo forçada deve ser utilizado somente quando houver certeza se o downcast será vem sucedido. Esta forma de operador irá disparar um erro de execução (</w:delText>
        </w:r>
        <w:r w:rsidDel="001537AD">
          <w:rPr>
            <w:b/>
          </w:rPr>
          <w:delText>crash</w:delText>
        </w:r>
        <w:r w:rsidDel="001537AD">
          <w:delText>) se você tentar fazer um downcast para um tipo de classe incorreta.</w:delText>
        </w:r>
      </w:del>
    </w:p>
    <w:p w14:paraId="64B59892" w14:textId="77777777" w:rsidR="008B4017" w:rsidRPr="00A11492" w:rsidDel="001537AD" w:rsidRDefault="008B4017" w:rsidP="008B4017">
      <w:pPr>
        <w:rPr>
          <w:del w:id="981" w:author="Willian" w:date="2016-11-05T11:17:00Z"/>
        </w:rPr>
      </w:pPr>
      <w:del w:id="982" w:author="Willian" w:date="2016-11-05T11:17:00Z">
        <w:r w:rsidDel="001537AD">
          <w:delText>Este exemplo mostra a utilização do operador de conversão de tipo opcional para verificar se a forma de um array de formatos é um quadrado ou um triângulo. A cada correspondência de triângulos ou quadrados incrementamos um contador respectivo e fazemos print no final.</w:delText>
        </w:r>
      </w:del>
    </w:p>
    <w:p w14:paraId="25AB0EC1" w14:textId="77777777" w:rsidR="008B4017" w:rsidRPr="00A66496" w:rsidDel="001537AD" w:rsidRDefault="008B4017">
      <w:pPr>
        <w:rPr>
          <w:del w:id="983" w:author="Willian" w:date="2016-11-05T11:17:00Z"/>
          <w:rFonts w:ascii="Menlo" w:hAnsi="Menlo" w:cs="Menlo"/>
          <w:noProof/>
          <w:sz w:val="21"/>
          <w:szCs w:val="21"/>
          <w:lang w:val="en-US"/>
        </w:rPr>
        <w:pPrChange w:id="984" w:author="Willian" w:date="2016-11-05T11:18:00Z">
          <w:pPr>
            <w:pStyle w:val="NormalWeb"/>
            <w:spacing w:before="460" w:beforeAutospacing="0" w:after="0" w:afterAutospacing="0"/>
            <w:ind w:left="567"/>
            <w:textAlignment w:val="baseline"/>
          </w:pPr>
        </w:pPrChange>
      </w:pPr>
      <w:del w:id="985"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2E61D1B0" w14:textId="77777777" w:rsidR="008B4017" w:rsidRPr="00A66496" w:rsidDel="001537AD" w:rsidRDefault="008B4017">
      <w:pPr>
        <w:rPr>
          <w:del w:id="986" w:author="Willian" w:date="2016-11-05T11:17:00Z"/>
          <w:rFonts w:ascii="Menlo" w:hAnsi="Menlo" w:cs="Menlo"/>
          <w:noProof/>
          <w:sz w:val="21"/>
          <w:szCs w:val="21"/>
          <w:lang w:val="en-US"/>
        </w:rPr>
        <w:pPrChange w:id="987" w:author="Willian" w:date="2016-11-05T11:18:00Z">
          <w:pPr>
            <w:pStyle w:val="NormalWeb"/>
            <w:spacing w:before="0" w:beforeAutospacing="0" w:after="0" w:afterAutospacing="0"/>
            <w:ind w:left="567"/>
            <w:textAlignment w:val="baseline"/>
          </w:pPr>
        </w:pPrChange>
      </w:pPr>
      <w:del w:id="9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79B62307" w14:textId="77777777" w:rsidR="008B4017" w:rsidRPr="00A66496" w:rsidDel="001537AD" w:rsidRDefault="008B4017">
      <w:pPr>
        <w:rPr>
          <w:del w:id="989" w:author="Willian" w:date="2016-11-05T11:17:00Z"/>
          <w:rFonts w:ascii="Menlo" w:hAnsi="Menlo" w:cs="Menlo"/>
          <w:noProof/>
          <w:sz w:val="21"/>
          <w:szCs w:val="21"/>
          <w:lang w:val="en-US"/>
        </w:rPr>
        <w:pPrChange w:id="990" w:author="Willian" w:date="2016-11-05T11:18:00Z">
          <w:pPr>
            <w:pStyle w:val="NormalWeb"/>
            <w:spacing w:before="0" w:beforeAutospacing="0" w:after="0" w:afterAutospacing="0"/>
            <w:ind w:left="567"/>
            <w:textAlignment w:val="baseline"/>
          </w:pPr>
        </w:pPrChange>
      </w:pPr>
      <w:del w:id="9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5B6AB86E" w14:textId="77777777" w:rsidR="008B4017" w:rsidRPr="00A66496" w:rsidDel="001537AD" w:rsidRDefault="008B4017">
      <w:pPr>
        <w:rPr>
          <w:del w:id="992" w:author="Willian" w:date="2016-11-05T11:17:00Z"/>
          <w:rFonts w:ascii="Menlo" w:hAnsi="Menlo" w:cs="Menlo"/>
          <w:noProof/>
          <w:sz w:val="21"/>
          <w:szCs w:val="21"/>
          <w:lang w:val="en-US"/>
        </w:rPr>
        <w:pPrChange w:id="993" w:author="Willian" w:date="2016-11-05T11:18:00Z">
          <w:pPr>
            <w:pStyle w:val="NormalWeb"/>
            <w:spacing w:before="0" w:beforeAutospacing="0" w:after="0" w:afterAutospacing="0"/>
            <w:ind w:left="567"/>
            <w:textAlignment w:val="baseline"/>
          </w:pPr>
        </w:pPrChange>
      </w:pPr>
      <w:del w:id="99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28323B97" w14:textId="77777777" w:rsidR="008B4017" w:rsidRPr="00A66496" w:rsidDel="001537AD" w:rsidRDefault="008B4017">
      <w:pPr>
        <w:rPr>
          <w:del w:id="995" w:author="Willian" w:date="2016-11-05T11:17:00Z"/>
          <w:rFonts w:ascii="Menlo" w:hAnsi="Menlo" w:cs="Menlo"/>
          <w:noProof/>
          <w:sz w:val="21"/>
          <w:szCs w:val="21"/>
          <w:lang w:val="en-US"/>
        </w:rPr>
        <w:pPrChange w:id="996" w:author="Willian" w:date="2016-11-05T11:18:00Z">
          <w:pPr>
            <w:pStyle w:val="NormalWeb"/>
            <w:spacing w:before="0" w:beforeAutospacing="0" w:after="0" w:afterAutospacing="0"/>
            <w:ind w:left="567"/>
            <w:textAlignment w:val="baseline"/>
          </w:pPr>
        </w:pPrChange>
      </w:pPr>
      <w:del w:id="997" w:author="Willian" w:date="2016-11-05T11:17:00Z">
        <w:r w:rsidRPr="00A66496" w:rsidDel="001537AD">
          <w:rPr>
            <w:rFonts w:ascii="Menlo" w:hAnsi="Menlo" w:cs="Menlo"/>
            <w:noProof/>
            <w:sz w:val="18"/>
            <w:szCs w:val="18"/>
            <w:lang w:val="en-US"/>
          </w:rPr>
          <w:delText>  }</w:delText>
        </w:r>
      </w:del>
    </w:p>
    <w:p w14:paraId="2A24CB5A" w14:textId="77777777" w:rsidR="008B4017" w:rsidRPr="00A66496" w:rsidDel="001537AD" w:rsidRDefault="008B4017">
      <w:pPr>
        <w:rPr>
          <w:del w:id="998" w:author="Willian" w:date="2016-11-05T11:17:00Z"/>
          <w:rFonts w:ascii="Menlo" w:hAnsi="Menlo" w:cs="Menlo"/>
          <w:noProof/>
          <w:sz w:val="18"/>
          <w:szCs w:val="18"/>
          <w:lang w:val="en-US"/>
        </w:rPr>
        <w:pPrChange w:id="999" w:author="Willian" w:date="2016-11-05T11:18:00Z">
          <w:pPr>
            <w:pStyle w:val="NormalWeb"/>
            <w:spacing w:before="0" w:beforeAutospacing="0" w:after="0" w:afterAutospacing="0"/>
            <w:ind w:left="567"/>
            <w:textAlignment w:val="baseline"/>
          </w:pPr>
        </w:pPrChange>
      </w:pPr>
      <w:del w:id="1000" w:author="Willian" w:date="2016-11-05T11:17:00Z">
        <w:r w:rsidRPr="00A66496" w:rsidDel="001537AD">
          <w:rPr>
            <w:rFonts w:ascii="Menlo" w:hAnsi="Menlo" w:cs="Menlo"/>
            <w:noProof/>
            <w:sz w:val="18"/>
            <w:szCs w:val="18"/>
            <w:lang w:val="en-US"/>
          </w:rPr>
          <w:delText>}</w:delText>
        </w:r>
      </w:del>
    </w:p>
    <w:p w14:paraId="6099F7B6" w14:textId="77777777" w:rsidR="008B4017" w:rsidRPr="00A66496" w:rsidDel="001537AD" w:rsidRDefault="008B4017">
      <w:pPr>
        <w:rPr>
          <w:del w:id="1001" w:author="Willian" w:date="2016-11-05T11:17:00Z"/>
          <w:rFonts w:ascii="Menlo" w:hAnsi="Menlo" w:cs="Menlo"/>
          <w:noProof/>
          <w:sz w:val="21"/>
          <w:szCs w:val="21"/>
          <w:lang w:val="en-US"/>
        </w:rPr>
        <w:pPrChange w:id="1002" w:author="Willian" w:date="2016-11-05T11:18:00Z">
          <w:pPr>
            <w:pStyle w:val="NormalWeb"/>
            <w:spacing w:before="0" w:beforeAutospacing="0" w:after="0" w:afterAutospacing="0"/>
            <w:ind w:left="567"/>
            <w:textAlignment w:val="baseline"/>
          </w:pPr>
        </w:pPrChange>
      </w:pPr>
    </w:p>
    <w:p w14:paraId="0DC0EDEB" w14:textId="77777777" w:rsidR="008B4017" w:rsidRPr="00A66496" w:rsidDel="001537AD" w:rsidRDefault="008B4017">
      <w:pPr>
        <w:rPr>
          <w:del w:id="1003" w:author="Willian" w:date="2016-11-05T11:17:00Z"/>
          <w:rFonts w:ascii="Menlo" w:hAnsi="Menlo" w:cs="Menlo"/>
          <w:noProof/>
          <w:sz w:val="18"/>
          <w:szCs w:val="18"/>
          <w:lang w:val="en-US"/>
        </w:rPr>
        <w:pPrChange w:id="1004" w:author="Willian" w:date="2016-11-05T11:18:00Z">
          <w:pPr>
            <w:pStyle w:val="NormalWeb"/>
            <w:spacing w:before="0" w:beforeAutospacing="0" w:after="0" w:afterAutospacing="0"/>
            <w:ind w:left="567"/>
            <w:textAlignment w:val="baseline"/>
          </w:pPr>
        </w:pPrChange>
      </w:pPr>
      <w:del w:id="1005"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 [</w:delText>
        </w:r>
      </w:del>
    </w:p>
    <w:p w14:paraId="3D73F9F5" w14:textId="77777777" w:rsidR="008B4017" w:rsidRPr="00A66496" w:rsidDel="001537AD" w:rsidRDefault="008B4017">
      <w:pPr>
        <w:rPr>
          <w:del w:id="1006" w:author="Willian" w:date="2016-11-05T11:17:00Z"/>
          <w:rFonts w:ascii="Menlo" w:hAnsi="Menlo" w:cs="Menlo"/>
          <w:noProof/>
          <w:sz w:val="18"/>
          <w:szCs w:val="18"/>
          <w:lang w:val="en-US"/>
        </w:rPr>
        <w:pPrChange w:id="1007" w:author="Willian" w:date="2016-11-05T11:18:00Z">
          <w:pPr>
            <w:pStyle w:val="NormalWeb"/>
            <w:spacing w:before="0" w:beforeAutospacing="0" w:after="0" w:afterAutospacing="0"/>
            <w:ind w:left="567"/>
            <w:textAlignment w:val="baseline"/>
          </w:pPr>
        </w:pPrChange>
      </w:pPr>
      <w:del w:id="1008"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"triangle1"</w:delText>
        </w:r>
        <w:r w:rsidRPr="00A66496" w:rsidDel="001537AD">
          <w:rPr>
            <w:rFonts w:ascii="Menlo" w:hAnsi="Menlo" w:cs="Menlo"/>
            <w:noProof/>
            <w:sz w:val="18"/>
            <w:szCs w:val="18"/>
            <w:lang w:val="en-US"/>
          </w:rPr>
          <w:delText xml:space="preserve">), </w:delText>
        </w:r>
      </w:del>
    </w:p>
    <w:p w14:paraId="2548FE94" w14:textId="77777777" w:rsidR="008B4017" w:rsidRPr="00A66496" w:rsidDel="001537AD" w:rsidRDefault="008B4017">
      <w:pPr>
        <w:rPr>
          <w:del w:id="1009" w:author="Willian" w:date="2016-11-05T11:17:00Z"/>
          <w:rFonts w:ascii="Menlo" w:hAnsi="Menlo" w:cs="Menlo"/>
          <w:noProof/>
          <w:sz w:val="18"/>
          <w:szCs w:val="18"/>
          <w:lang w:val="en-US"/>
        </w:rPr>
        <w:pPrChange w:id="1010" w:author="Willian" w:date="2016-11-05T11:18:00Z">
          <w:pPr>
            <w:pStyle w:val="NormalWeb"/>
            <w:spacing w:before="0" w:beforeAutospacing="0" w:after="0" w:afterAutospacing="0"/>
            <w:ind w:left="567"/>
            <w:textAlignment w:val="baseline"/>
          </w:pPr>
        </w:pPrChange>
      </w:pPr>
      <w:del w:id="1011"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"triangle2"</w:delText>
        </w:r>
        <w:r w:rsidRPr="00A66496" w:rsidDel="001537AD">
          <w:rPr>
            <w:rFonts w:ascii="Menlo" w:hAnsi="Menlo" w:cs="Menlo"/>
            <w:noProof/>
            <w:sz w:val="18"/>
            <w:szCs w:val="18"/>
            <w:lang w:val="en-US"/>
          </w:rPr>
          <w:delText xml:space="preserve">), </w:delText>
        </w:r>
      </w:del>
    </w:p>
    <w:p w14:paraId="7C5B2DAF" w14:textId="77777777" w:rsidR="008B4017" w:rsidRPr="00A66496" w:rsidDel="001537AD" w:rsidRDefault="008B4017">
      <w:pPr>
        <w:rPr>
          <w:del w:id="1012" w:author="Willian" w:date="2016-11-05T11:17:00Z"/>
          <w:rFonts w:ascii="Menlo" w:hAnsi="Menlo" w:cs="Menlo"/>
          <w:noProof/>
          <w:sz w:val="18"/>
          <w:szCs w:val="18"/>
          <w:lang w:val="en-US"/>
        </w:rPr>
        <w:pPrChange w:id="1013" w:author="Willian" w:date="2016-11-05T11:18:00Z">
          <w:pPr>
            <w:pStyle w:val="NormalWeb"/>
            <w:spacing w:before="0" w:beforeAutospacing="0" w:after="0" w:afterAutospacing="0"/>
            <w:ind w:left="567"/>
            <w:textAlignment w:val="baseline"/>
          </w:pPr>
        </w:pPrChange>
      </w:pPr>
      <w:del w:id="1014"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"square1"</w:delText>
        </w:r>
        <w:r w:rsidRPr="00A66496" w:rsidDel="001537AD">
          <w:rPr>
            <w:rFonts w:ascii="Menlo" w:hAnsi="Menlo" w:cs="Menlo"/>
            <w:noProof/>
            <w:sz w:val="18"/>
            <w:szCs w:val="18"/>
            <w:lang w:val="en-US"/>
          </w:rPr>
          <w:delText xml:space="preserve">), </w:delText>
        </w:r>
      </w:del>
    </w:p>
    <w:p w14:paraId="50F47C13" w14:textId="77777777" w:rsidR="008B4017" w:rsidRPr="00A66496" w:rsidDel="001537AD" w:rsidRDefault="008B4017">
      <w:pPr>
        <w:rPr>
          <w:del w:id="1015" w:author="Willian" w:date="2016-11-05T11:17:00Z"/>
          <w:rFonts w:ascii="Menlo" w:hAnsi="Menlo" w:cs="Menlo"/>
          <w:noProof/>
          <w:sz w:val="18"/>
          <w:szCs w:val="18"/>
          <w:lang w:val="en-US"/>
        </w:rPr>
        <w:pPrChange w:id="1016" w:author="Willian" w:date="2016-11-05T11:18:00Z">
          <w:pPr>
            <w:pStyle w:val="NormalWeb"/>
            <w:spacing w:before="0" w:beforeAutospacing="0" w:after="0" w:afterAutospacing="0"/>
            <w:ind w:left="567"/>
            <w:textAlignment w:val="baseline"/>
          </w:pPr>
        </w:pPrChange>
      </w:pPr>
      <w:del w:id="1017"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2.7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"square2"</w:delText>
        </w:r>
        <w:r w:rsidRPr="00A66496" w:rsidDel="001537AD">
          <w:rPr>
            <w:rFonts w:ascii="Menlo" w:hAnsi="Menlo" w:cs="Menlo"/>
            <w:noProof/>
            <w:sz w:val="18"/>
            <w:szCs w:val="18"/>
            <w:lang w:val="en-US"/>
          </w:rPr>
          <w:delText>)</w:delText>
        </w:r>
      </w:del>
    </w:p>
    <w:p w14:paraId="4E48B526" w14:textId="77777777" w:rsidR="008B4017" w:rsidRPr="00A66496" w:rsidDel="001537AD" w:rsidRDefault="008B4017">
      <w:pPr>
        <w:rPr>
          <w:del w:id="1018" w:author="Willian" w:date="2016-11-05T11:17:00Z"/>
          <w:rFonts w:ascii="Menlo" w:hAnsi="Menlo" w:cs="Menlo"/>
          <w:noProof/>
          <w:sz w:val="18"/>
          <w:szCs w:val="18"/>
          <w:lang w:val="en-US"/>
        </w:rPr>
        <w:pPrChange w:id="1019" w:author="Willian" w:date="2016-11-05T11:18:00Z">
          <w:pPr>
            <w:pStyle w:val="NormalWeb"/>
            <w:spacing w:before="0" w:beforeAutospacing="0" w:after="0" w:afterAutospacing="0"/>
            <w:ind w:left="567"/>
            <w:textAlignment w:val="baseline"/>
          </w:pPr>
        </w:pPrChange>
      </w:pPr>
      <w:del w:id="1020" w:author="Willian" w:date="2016-11-05T11:17:00Z">
        <w:r w:rsidRPr="00A66496" w:rsidDel="001537AD">
          <w:rPr>
            <w:rFonts w:ascii="Menlo" w:hAnsi="Menlo" w:cs="Menlo"/>
            <w:noProof/>
            <w:sz w:val="18"/>
            <w:szCs w:val="18"/>
            <w:lang w:val="en-US"/>
          </w:rPr>
          <w:delText>]</w:delText>
        </w:r>
      </w:del>
    </w:p>
    <w:p w14:paraId="565A613F" w14:textId="77777777" w:rsidR="008B4017" w:rsidRPr="00A66496" w:rsidDel="001537AD" w:rsidRDefault="008B4017">
      <w:pPr>
        <w:rPr>
          <w:del w:id="1021" w:author="Willian" w:date="2016-11-05T11:17:00Z"/>
          <w:rFonts w:ascii="Menlo" w:hAnsi="Menlo" w:cs="Menlo"/>
          <w:noProof/>
          <w:sz w:val="21"/>
          <w:szCs w:val="21"/>
          <w:lang w:val="en-US"/>
        </w:rPr>
        <w:pPrChange w:id="1022" w:author="Willian" w:date="2016-11-05T11:18:00Z">
          <w:pPr>
            <w:pStyle w:val="NormalWeb"/>
            <w:spacing w:before="0" w:beforeAutospacing="0" w:after="0" w:afterAutospacing="0"/>
            <w:ind w:left="567"/>
            <w:textAlignment w:val="baseline"/>
          </w:pPr>
        </w:pPrChange>
      </w:pPr>
    </w:p>
    <w:p w14:paraId="6451A40C" w14:textId="77777777" w:rsidR="008B4017" w:rsidRPr="00A66496" w:rsidDel="001537AD" w:rsidRDefault="008B4017">
      <w:pPr>
        <w:rPr>
          <w:del w:id="1023" w:author="Willian" w:date="2016-11-05T11:17:00Z"/>
          <w:rFonts w:ascii="Menlo" w:hAnsi="Menlo" w:cs="Menlo"/>
          <w:noProof/>
          <w:sz w:val="21"/>
          <w:szCs w:val="21"/>
          <w:lang w:val="en-US"/>
        </w:rPr>
        <w:pPrChange w:id="1024" w:author="Willian" w:date="2016-11-05T11:18:00Z">
          <w:pPr>
            <w:pStyle w:val="NormalWeb"/>
            <w:spacing w:before="0" w:beforeAutospacing="0" w:after="0" w:afterAutospacing="0"/>
            <w:ind w:left="567"/>
            <w:textAlignment w:val="baseline"/>
          </w:pPr>
        </w:pPrChange>
      </w:pPr>
      <w:del w:id="102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2B0F4B5C" w14:textId="77777777" w:rsidR="008B4017" w:rsidRPr="00A66496" w:rsidDel="001537AD" w:rsidRDefault="008B4017">
      <w:pPr>
        <w:rPr>
          <w:del w:id="1026" w:author="Willian" w:date="2016-11-05T11:17:00Z"/>
          <w:rFonts w:ascii="Menlo" w:hAnsi="Menlo" w:cs="Menlo"/>
          <w:noProof/>
          <w:sz w:val="21"/>
          <w:szCs w:val="21"/>
          <w:lang w:val="en-US"/>
        </w:rPr>
        <w:pPrChange w:id="1027" w:author="Willian" w:date="2016-11-05T11:18:00Z">
          <w:pPr>
            <w:pStyle w:val="NormalWeb"/>
            <w:spacing w:before="0" w:beforeAutospacing="0" w:after="0" w:afterAutospacing="0"/>
            <w:ind w:left="567"/>
            <w:textAlignment w:val="baseline"/>
          </w:pPr>
        </w:pPrChange>
      </w:pPr>
      <w:del w:id="1028"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4CACA96" w14:textId="77777777" w:rsidR="008B4017" w:rsidRPr="00A66496" w:rsidDel="001537AD" w:rsidRDefault="008B4017">
      <w:pPr>
        <w:rPr>
          <w:del w:id="1029" w:author="Willian" w:date="2016-11-05T11:17:00Z"/>
          <w:rFonts w:ascii="Menlo" w:hAnsi="Menlo" w:cs="Menlo"/>
          <w:noProof/>
          <w:sz w:val="21"/>
          <w:szCs w:val="21"/>
          <w:lang w:val="en-US"/>
        </w:rPr>
        <w:pPrChange w:id="1030" w:author="Willian" w:date="2016-11-05T11:18:00Z">
          <w:pPr>
            <w:pStyle w:val="NormalWeb"/>
            <w:spacing w:before="0" w:beforeAutospacing="0" w:after="0" w:afterAutospacing="0"/>
            <w:ind w:left="567"/>
            <w:textAlignment w:val="baseline"/>
          </w:pPr>
        </w:pPrChange>
      </w:pPr>
      <w:del w:id="1031"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w:delText>
        </w:r>
      </w:del>
    </w:p>
    <w:p w14:paraId="72CA9EE0" w14:textId="77777777" w:rsidR="008B4017" w:rsidRPr="00A66496" w:rsidDel="001537AD" w:rsidRDefault="008B4017">
      <w:pPr>
        <w:rPr>
          <w:del w:id="1032" w:author="Willian" w:date="2016-11-05T11:17:00Z"/>
          <w:rFonts w:ascii="Menlo" w:hAnsi="Menlo" w:cs="Menlo"/>
          <w:noProof/>
          <w:sz w:val="21"/>
          <w:szCs w:val="21"/>
          <w:lang w:val="en-US"/>
        </w:rPr>
        <w:pPrChange w:id="1033" w:author="Willian" w:date="2016-11-05T11:18:00Z">
          <w:pPr>
            <w:pStyle w:val="NormalWeb"/>
            <w:spacing w:before="0" w:beforeAutospacing="0" w:after="0" w:afterAutospacing="0"/>
            <w:ind w:left="567"/>
            <w:textAlignment w:val="baseline"/>
          </w:pPr>
        </w:pPrChange>
      </w:pPr>
      <w:del w:id="103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Square</w:delText>
        </w:r>
        <w:r w:rsidRPr="00A66496" w:rsidDel="001537AD">
          <w:rPr>
            <w:rFonts w:ascii="Menlo" w:hAnsi="Menlo" w:cs="Menlo"/>
            <w:noProof/>
            <w:sz w:val="18"/>
            <w:szCs w:val="18"/>
            <w:lang w:val="en-US"/>
          </w:rPr>
          <w:delText xml:space="preserve"> {</w:delText>
        </w:r>
      </w:del>
    </w:p>
    <w:p w14:paraId="623DF507" w14:textId="77777777" w:rsidR="008B4017" w:rsidRPr="00A66496" w:rsidDel="001537AD" w:rsidRDefault="008B4017">
      <w:pPr>
        <w:rPr>
          <w:del w:id="1035" w:author="Willian" w:date="2016-11-05T11:17:00Z"/>
          <w:rFonts w:ascii="Menlo" w:hAnsi="Menlo" w:cs="Menlo"/>
          <w:noProof/>
          <w:sz w:val="21"/>
          <w:szCs w:val="21"/>
          <w:lang w:val="en-US"/>
        </w:rPr>
        <w:pPrChange w:id="1036" w:author="Willian" w:date="2016-11-05T11:18:00Z">
          <w:pPr>
            <w:pStyle w:val="NormalWeb"/>
            <w:spacing w:before="0" w:beforeAutospacing="0" w:after="0" w:afterAutospacing="0"/>
            <w:ind w:left="567"/>
            <w:textAlignment w:val="baseline"/>
          </w:pPr>
        </w:pPrChange>
      </w:pPr>
      <w:del w:id="103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del>
    </w:p>
    <w:p w14:paraId="7DEDFEE8" w14:textId="77777777" w:rsidR="008B4017" w:rsidRPr="00A66496" w:rsidDel="001537AD" w:rsidRDefault="008B4017">
      <w:pPr>
        <w:rPr>
          <w:del w:id="1038" w:author="Willian" w:date="2016-11-05T11:17:00Z"/>
          <w:rFonts w:ascii="Menlo" w:hAnsi="Menlo" w:cs="Menlo"/>
          <w:noProof/>
          <w:sz w:val="21"/>
          <w:szCs w:val="21"/>
          <w:lang w:val="en-US"/>
        </w:rPr>
        <w:pPrChange w:id="1039" w:author="Willian" w:date="2016-11-05T11:18:00Z">
          <w:pPr>
            <w:pStyle w:val="NormalWeb"/>
            <w:spacing w:before="0" w:beforeAutospacing="0" w:after="0" w:afterAutospacing="0"/>
            <w:ind w:left="567"/>
            <w:textAlignment w:val="baseline"/>
          </w:pPr>
        </w:pPrChange>
      </w:pPr>
      <w:del w:id="1040"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Triangle</w:delText>
        </w:r>
        <w:r w:rsidRPr="00A66496" w:rsidDel="001537AD">
          <w:rPr>
            <w:rFonts w:ascii="Menlo" w:hAnsi="Menlo" w:cs="Menlo"/>
            <w:noProof/>
            <w:sz w:val="18"/>
            <w:szCs w:val="18"/>
            <w:lang w:val="en-US"/>
          </w:rPr>
          <w:delText xml:space="preserve"> {</w:delText>
        </w:r>
      </w:del>
    </w:p>
    <w:p w14:paraId="2E5903AB" w14:textId="77777777" w:rsidR="008B4017" w:rsidRPr="00A66496" w:rsidDel="001537AD" w:rsidRDefault="008B4017">
      <w:pPr>
        <w:rPr>
          <w:del w:id="1041" w:author="Willian" w:date="2016-11-05T11:17:00Z"/>
          <w:rFonts w:ascii="Menlo" w:hAnsi="Menlo" w:cs="Menlo"/>
          <w:noProof/>
          <w:sz w:val="21"/>
          <w:szCs w:val="21"/>
          <w:lang w:val="en-US"/>
        </w:rPr>
        <w:pPrChange w:id="1042" w:author="Willian" w:date="2016-11-05T11:18:00Z">
          <w:pPr>
            <w:pStyle w:val="NormalWeb"/>
            <w:spacing w:before="0" w:beforeAutospacing="0" w:after="0" w:afterAutospacing="0"/>
            <w:ind w:left="567"/>
            <w:textAlignment w:val="baseline"/>
          </w:pPr>
        </w:pPrChange>
      </w:pPr>
      <w:del w:id="10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del>
    </w:p>
    <w:p w14:paraId="27EE747D" w14:textId="77777777" w:rsidR="008B4017" w:rsidRPr="00A66496" w:rsidDel="001537AD" w:rsidRDefault="008B4017">
      <w:pPr>
        <w:rPr>
          <w:del w:id="1044" w:author="Willian" w:date="2016-11-05T11:17:00Z"/>
          <w:rFonts w:ascii="Menlo" w:hAnsi="Menlo" w:cs="Menlo"/>
          <w:noProof/>
          <w:sz w:val="21"/>
          <w:szCs w:val="21"/>
          <w:lang w:val="en-US"/>
        </w:rPr>
        <w:pPrChange w:id="1045" w:author="Willian" w:date="2016-11-05T11:18:00Z">
          <w:pPr>
            <w:pStyle w:val="NormalWeb"/>
            <w:spacing w:before="0" w:beforeAutospacing="0" w:after="0" w:afterAutospacing="0"/>
            <w:ind w:left="567"/>
            <w:textAlignment w:val="baseline"/>
          </w:pPr>
        </w:pPrChange>
      </w:pPr>
      <w:del w:id="1046" w:author="Willian" w:date="2016-11-05T11:17:00Z">
        <w:r w:rsidRPr="00A66496" w:rsidDel="001537AD">
          <w:rPr>
            <w:rFonts w:ascii="Menlo" w:hAnsi="Menlo" w:cs="Menlo"/>
            <w:noProof/>
            <w:sz w:val="18"/>
            <w:szCs w:val="18"/>
            <w:lang w:val="en-US"/>
          </w:rPr>
          <w:delText>  }</w:delText>
        </w:r>
      </w:del>
    </w:p>
    <w:p w14:paraId="01F7B030" w14:textId="77777777" w:rsidR="008B4017" w:rsidRPr="00A66496" w:rsidDel="001537AD" w:rsidRDefault="008B4017">
      <w:pPr>
        <w:rPr>
          <w:del w:id="1047" w:author="Willian" w:date="2016-11-05T11:17:00Z"/>
          <w:rFonts w:ascii="Menlo" w:hAnsi="Menlo" w:cs="Menlo"/>
          <w:noProof/>
          <w:sz w:val="21"/>
          <w:szCs w:val="21"/>
          <w:lang w:val="en-US"/>
        </w:rPr>
        <w:pPrChange w:id="1048" w:author="Willian" w:date="2016-11-05T11:18:00Z">
          <w:pPr>
            <w:pStyle w:val="NormalWeb"/>
            <w:spacing w:before="0" w:beforeAutospacing="0" w:after="0" w:afterAutospacing="0"/>
            <w:ind w:left="567"/>
            <w:textAlignment w:val="baseline"/>
          </w:pPr>
        </w:pPrChange>
      </w:pPr>
      <w:del w:id="1049" w:author="Willian" w:date="2016-11-05T11:17:00Z">
        <w:r w:rsidRPr="00A66496" w:rsidDel="001537AD">
          <w:rPr>
            <w:rFonts w:ascii="Menlo" w:hAnsi="Menlo" w:cs="Menlo"/>
            <w:noProof/>
            <w:sz w:val="18"/>
            <w:szCs w:val="18"/>
            <w:lang w:val="en-US"/>
          </w:rPr>
          <w:delText>}</w:delText>
        </w:r>
      </w:del>
    </w:p>
    <w:p w14:paraId="162ECD93" w14:textId="77777777" w:rsidR="008B4017" w:rsidRPr="00A66496" w:rsidDel="001537AD" w:rsidRDefault="008B4017">
      <w:pPr>
        <w:rPr>
          <w:del w:id="1050" w:author="Willian" w:date="2016-11-05T11:17:00Z"/>
          <w:rFonts w:ascii="Menlo" w:hAnsi="Menlo" w:cs="Menlo"/>
          <w:noProof/>
          <w:sz w:val="18"/>
          <w:szCs w:val="18"/>
          <w:lang w:val="en-US"/>
        </w:rPr>
        <w:pPrChange w:id="1051" w:author="Willian" w:date="2016-11-05T11:18:00Z">
          <w:pPr>
            <w:pStyle w:val="NormalWeb"/>
            <w:spacing w:before="0" w:beforeAutospacing="0" w:after="620" w:afterAutospacing="0"/>
            <w:ind w:left="567"/>
            <w:textAlignment w:val="baseline"/>
          </w:pPr>
        </w:pPrChange>
      </w:pPr>
      <w:del w:id="1052" w:author="Willian" w:date="2016-11-05T11:17:00Z">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squares and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triangles."</w:delText>
        </w:r>
        <w:r w:rsidRPr="00A66496" w:rsidDel="001537AD">
          <w:rPr>
            <w:rFonts w:ascii="Menlo" w:hAnsi="Menlo" w:cs="Menlo"/>
            <w:noProof/>
            <w:sz w:val="18"/>
            <w:szCs w:val="18"/>
            <w:lang w:val="en-US"/>
          </w:rPr>
          <w:delText>)</w:delText>
        </w:r>
      </w:del>
    </w:p>
    <w:p w14:paraId="1C91335C" w14:textId="77777777" w:rsidR="008B4017" w:rsidRPr="00A11492" w:rsidDel="001537AD" w:rsidRDefault="008B4017">
      <w:pPr>
        <w:rPr>
          <w:del w:id="1053" w:author="Willian" w:date="2016-11-05T11:17:00Z"/>
          <w:noProof/>
        </w:rPr>
        <w:pPrChange w:id="1054" w:author="Willian" w:date="2016-11-05T11:18:00Z">
          <w:pPr>
            <w:pStyle w:val="Dica"/>
          </w:pPr>
        </w:pPrChange>
      </w:pPr>
      <w:del w:id="1055" w:author="Willian" w:date="2016-11-05T11:17:00Z">
        <w:r w:rsidDel="001537AD">
          <w:rPr>
            <w:noProof/>
          </w:rPr>
          <w:delText xml:space="preserve">DICA: </w:delText>
        </w:r>
        <w:r w:rsidRPr="00A11492" w:rsidDel="001537AD">
          <w:rPr>
            <w:noProof/>
          </w:rPr>
          <w:delText xml:space="preserve">Tente substituir </w:delText>
        </w:r>
        <w:r w:rsidRPr="00A11492" w:rsidDel="001537AD">
          <w:rPr>
            <w:rFonts w:ascii="Menlo" w:hAnsi="Menlo" w:cs="Menlo"/>
            <w:noProof/>
            <w:color w:val="AA3391"/>
            <w:sz w:val="18"/>
            <w:szCs w:val="18"/>
          </w:rPr>
          <w:delText>as</w:delText>
        </w:r>
        <w:r w:rsidRPr="00A11492" w:rsidDel="001537AD">
          <w:rPr>
            <w:rFonts w:ascii="Menlo" w:hAnsi="Menlo" w:cs="Menlo"/>
            <w:noProof/>
            <w:sz w:val="18"/>
            <w:szCs w:val="18"/>
          </w:rPr>
          <w:delText>?</w:delText>
        </w:r>
        <w:r w:rsidDel="001537AD">
          <w:rPr>
            <w:rFonts w:ascii="Menlo" w:hAnsi="Menlo" w:cs="Menlo"/>
            <w:noProof/>
            <w:sz w:val="18"/>
            <w:szCs w:val="18"/>
          </w:rPr>
          <w:delText xml:space="preserve"> </w:delText>
        </w:r>
        <w:r w:rsidRPr="00A11492" w:rsidDel="001537AD">
          <w:rPr>
            <w:noProof/>
          </w:rPr>
          <w:delText>com</w:delText>
        </w:r>
        <w:r w:rsidRPr="00A11492" w:rsidDel="001537AD">
          <w:rPr>
            <w:rFonts w:ascii="Menlo" w:hAnsi="Menlo" w:cs="Menlo"/>
            <w:noProof/>
            <w:color w:val="AA3391"/>
            <w:sz w:val="18"/>
            <w:szCs w:val="18"/>
          </w:rPr>
          <w:delText xml:space="preserve"> as</w:delText>
        </w:r>
        <w:r w:rsidRPr="00A11492" w:rsidDel="001537AD">
          <w:rPr>
            <w:rFonts w:ascii="Menlo" w:hAnsi="Menlo" w:cs="Menlo"/>
            <w:noProof/>
            <w:sz w:val="18"/>
            <w:szCs w:val="18"/>
          </w:rPr>
          <w:delText>!</w:delText>
        </w:r>
        <w:r w:rsidRPr="00A11492" w:rsidDel="001537AD">
          <w:rPr>
            <w:noProof/>
          </w:rPr>
          <w:delText>. O erro que você recebe?</w:delText>
        </w:r>
      </w:del>
    </w:p>
    <w:p w14:paraId="096C0852" w14:textId="77777777" w:rsidR="008B4017" w:rsidDel="001537AD" w:rsidRDefault="008B4017">
      <w:pPr>
        <w:rPr>
          <w:del w:id="1056" w:author="Willian" w:date="2016-11-05T11:17:00Z"/>
          <w:rFonts w:ascii="Arial" w:hAnsi="Arial"/>
          <w:color w:val="414141"/>
          <w:sz w:val="21"/>
          <w:szCs w:val="21"/>
        </w:rPr>
        <w:pPrChange w:id="1057" w:author="Willian" w:date="2016-11-05T11:18:00Z">
          <w:pPr>
            <w:pStyle w:val="NormalWeb"/>
            <w:spacing w:before="0" w:beforeAutospacing="0" w:after="220" w:afterAutospacing="0"/>
          </w:pPr>
        </w:pPrChange>
      </w:pPr>
    </w:p>
    <w:p w14:paraId="1087F899" w14:textId="77777777" w:rsidR="008B4017" w:rsidDel="001537AD" w:rsidRDefault="008B4017">
      <w:pPr>
        <w:rPr>
          <w:del w:id="1058" w:author="Willian" w:date="2016-11-05T11:17:00Z"/>
        </w:rPr>
        <w:pPrChange w:id="1059" w:author="Willian" w:date="2016-11-05T11:18:00Z">
          <w:pPr>
            <w:pStyle w:val="Ttulo2"/>
          </w:pPr>
        </w:pPrChange>
      </w:pPr>
      <w:del w:id="1060" w:author="Willian" w:date="2016-11-05T11:17:00Z">
        <w:r w:rsidRPr="00A11492" w:rsidDel="001537AD">
          <w:delText>Enumerações e estruturas</w:delText>
        </w:r>
      </w:del>
    </w:p>
    <w:p w14:paraId="4B58D202" w14:textId="77777777" w:rsidR="008B4017" w:rsidDel="001537AD" w:rsidRDefault="008B4017" w:rsidP="008B4017">
      <w:pPr>
        <w:rPr>
          <w:del w:id="1061" w:author="Willian" w:date="2016-11-05T11:17:00Z"/>
        </w:rPr>
      </w:pPr>
      <w:del w:id="1062" w:author="Willian" w:date="2016-11-05T11:17:00Z">
        <w:r w:rsidDel="001537AD">
          <w:delText>Classes não são as únicas maneiras de definir tipos de dados em Swift. Enumerações e estruturas têm capacidades semelhantes às classes, mas podem ser uteis em diferentes contextos.</w:delText>
        </w:r>
      </w:del>
    </w:p>
    <w:p w14:paraId="297D7B0F" w14:textId="77777777" w:rsidR="008B4017" w:rsidDel="001537AD" w:rsidRDefault="008B4017">
      <w:pPr>
        <w:rPr>
          <w:del w:id="1063" w:author="Willian" w:date="2016-11-05T11:17:00Z"/>
        </w:rPr>
        <w:pPrChange w:id="1064" w:author="Willian" w:date="2016-11-05T11:18:00Z">
          <w:pPr>
            <w:pStyle w:val="Ttulo3"/>
          </w:pPr>
        </w:pPrChange>
      </w:pPr>
      <w:del w:id="1065" w:author="Willian" w:date="2016-11-05T11:17:00Z">
        <w:r w:rsidDel="001537AD">
          <w:delText xml:space="preserve">Enumerações </w:delText>
        </w:r>
      </w:del>
    </w:p>
    <w:p w14:paraId="4DE6AA3E" w14:textId="77777777" w:rsidR="008B4017" w:rsidDel="001537AD" w:rsidRDefault="008B4017" w:rsidP="008B4017">
      <w:pPr>
        <w:rPr>
          <w:del w:id="1066" w:author="Willian" w:date="2016-11-05T11:17:00Z"/>
        </w:rPr>
      </w:pPr>
      <w:del w:id="1067" w:author="Willian" w:date="2016-11-05T11:17:00Z">
        <w:r w:rsidDel="001537AD">
          <w:rPr>
            <w:b/>
          </w:rPr>
          <w:delText xml:space="preserve">Enumerações </w:delText>
        </w:r>
        <w:r w:rsidDel="001537AD">
          <w:delText>definem um tipo comum para um grupo de valores relacionados e nos permite trabalhar com estes valores de uma maneira segura em nosso código. Enumerações podem ter métodos associados a elas.</w:delText>
        </w:r>
      </w:del>
    </w:p>
    <w:p w14:paraId="251DE46B" w14:textId="77777777" w:rsidR="008B4017" w:rsidRPr="00B54CFE" w:rsidDel="001537AD" w:rsidRDefault="008B4017" w:rsidP="008B4017">
      <w:pPr>
        <w:rPr>
          <w:del w:id="1068" w:author="Willian" w:date="2016-11-05T11:17:00Z"/>
        </w:rPr>
      </w:pPr>
      <w:del w:id="1069" w:author="Willian" w:date="2016-11-05T11:17:00Z">
        <w:r w:rsidDel="001537AD">
          <w:delText xml:space="preserve">Use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para criar uma enumeração:</w:delText>
        </w:r>
      </w:del>
    </w:p>
    <w:p w14:paraId="06D092D3" w14:textId="77777777" w:rsidR="008B4017" w:rsidRPr="00A66496" w:rsidDel="001537AD" w:rsidRDefault="008B4017">
      <w:pPr>
        <w:rPr>
          <w:del w:id="1070" w:author="Willian" w:date="2016-11-05T11:17:00Z"/>
          <w:rFonts w:ascii="Menlo" w:hAnsi="Menlo" w:cs="Menlo"/>
          <w:noProof/>
          <w:sz w:val="21"/>
          <w:szCs w:val="21"/>
          <w:lang w:val="en-US"/>
        </w:rPr>
        <w:pPrChange w:id="1071" w:author="Willian" w:date="2016-11-05T11:18:00Z">
          <w:pPr>
            <w:pStyle w:val="NormalWeb"/>
            <w:spacing w:before="460" w:beforeAutospacing="0" w:after="0" w:afterAutospacing="0"/>
            <w:ind w:left="567"/>
            <w:textAlignment w:val="baseline"/>
          </w:pPr>
        </w:pPrChange>
      </w:pPr>
      <w:del w:id="1072"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w:delText>
        </w:r>
      </w:del>
    </w:p>
    <w:p w14:paraId="0A9D53BD" w14:textId="77777777" w:rsidR="008B4017" w:rsidRPr="00A66496" w:rsidDel="001537AD" w:rsidRDefault="008B4017">
      <w:pPr>
        <w:rPr>
          <w:del w:id="1073" w:author="Willian" w:date="2016-11-05T11:17:00Z"/>
          <w:rFonts w:ascii="Menlo" w:hAnsi="Menlo" w:cs="Menlo"/>
          <w:noProof/>
          <w:sz w:val="21"/>
          <w:szCs w:val="21"/>
          <w:lang w:val="en-US"/>
        </w:rPr>
        <w:pPrChange w:id="1074" w:author="Willian" w:date="2016-11-05T11:18:00Z">
          <w:pPr>
            <w:pStyle w:val="NormalWeb"/>
            <w:spacing w:before="0" w:beforeAutospacing="0" w:after="0" w:afterAutospacing="0"/>
            <w:ind w:left="567"/>
            <w:textAlignment w:val="baseline"/>
          </w:pPr>
        </w:pPrChange>
      </w:pPr>
      <w:del w:id="107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50A23E25" w14:textId="77777777" w:rsidR="008B4017" w:rsidRPr="00A66496" w:rsidDel="001537AD" w:rsidRDefault="008B4017">
      <w:pPr>
        <w:rPr>
          <w:del w:id="1076" w:author="Willian" w:date="2016-11-05T11:17:00Z"/>
          <w:rFonts w:ascii="Menlo" w:hAnsi="Menlo" w:cs="Menlo"/>
          <w:noProof/>
          <w:sz w:val="21"/>
          <w:szCs w:val="21"/>
          <w:lang w:val="en-US"/>
        </w:rPr>
        <w:pPrChange w:id="1077" w:author="Willian" w:date="2016-11-05T11:18:00Z">
          <w:pPr>
            <w:pStyle w:val="NormalWeb"/>
            <w:spacing w:before="0" w:beforeAutospacing="0" w:after="0" w:afterAutospacing="0"/>
            <w:ind w:left="567"/>
            <w:textAlignment w:val="baseline"/>
          </w:pPr>
        </w:pPrChange>
      </w:pPr>
      <w:del w:id="107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Two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Four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Five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Six</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Seven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Eight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Nine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Ten</w:delText>
        </w:r>
      </w:del>
    </w:p>
    <w:p w14:paraId="7B36EC07" w14:textId="77777777" w:rsidR="008B4017" w:rsidRPr="00A66496" w:rsidDel="001537AD" w:rsidRDefault="008B4017">
      <w:pPr>
        <w:rPr>
          <w:del w:id="1079" w:author="Willian" w:date="2016-11-05T11:17:00Z"/>
          <w:rFonts w:ascii="Menlo" w:hAnsi="Menlo" w:cs="Menlo"/>
          <w:noProof/>
          <w:sz w:val="21"/>
          <w:szCs w:val="21"/>
          <w:lang w:val="en-US"/>
        </w:rPr>
        <w:pPrChange w:id="1080" w:author="Willian" w:date="2016-11-05T11:18:00Z">
          <w:pPr>
            <w:pStyle w:val="NormalWeb"/>
            <w:spacing w:before="0" w:beforeAutospacing="0" w:after="0" w:afterAutospacing="0"/>
            <w:ind w:left="567"/>
            <w:textAlignment w:val="baseline"/>
          </w:pPr>
        </w:pPrChange>
      </w:pPr>
      <w:del w:id="108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del>
    </w:p>
    <w:p w14:paraId="0509B98A" w14:textId="77777777" w:rsidR="008B4017" w:rsidRPr="00A66496" w:rsidDel="001537AD" w:rsidRDefault="008B4017">
      <w:pPr>
        <w:rPr>
          <w:del w:id="1082" w:author="Willian" w:date="2016-11-05T11:17:00Z"/>
          <w:rFonts w:ascii="Menlo" w:hAnsi="Menlo" w:cs="Menlo"/>
          <w:noProof/>
          <w:sz w:val="21"/>
          <w:szCs w:val="21"/>
          <w:lang w:val="en-US"/>
        </w:rPr>
        <w:pPrChange w:id="1083" w:author="Willian" w:date="2016-11-05T11:18:00Z">
          <w:pPr>
            <w:pStyle w:val="NormalWeb"/>
            <w:spacing w:before="0" w:beforeAutospacing="0" w:after="0" w:afterAutospacing="0"/>
            <w:ind w:left="567"/>
            <w:textAlignment w:val="baseline"/>
          </w:pPr>
        </w:pPrChange>
      </w:pPr>
      <w:del w:id="108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611F934F" w14:textId="77777777" w:rsidR="008B4017" w:rsidRPr="00A66496" w:rsidDel="001537AD" w:rsidRDefault="008B4017">
      <w:pPr>
        <w:rPr>
          <w:del w:id="1085" w:author="Willian" w:date="2016-11-05T11:17:00Z"/>
          <w:rFonts w:ascii="Menlo" w:hAnsi="Menlo" w:cs="Menlo"/>
          <w:noProof/>
          <w:sz w:val="21"/>
          <w:szCs w:val="21"/>
          <w:lang w:val="en-US"/>
        </w:rPr>
        <w:pPrChange w:id="1086" w:author="Willian" w:date="2016-11-05T11:18:00Z">
          <w:pPr>
            <w:pStyle w:val="NormalWeb"/>
            <w:spacing w:before="0" w:beforeAutospacing="0" w:after="0" w:afterAutospacing="0"/>
            <w:ind w:left="567"/>
            <w:textAlignment w:val="baseline"/>
          </w:pPr>
        </w:pPrChange>
      </w:pPr>
      <w:del w:id="108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13633609" w14:textId="77777777" w:rsidR="008B4017" w:rsidRPr="00A66496" w:rsidDel="001537AD" w:rsidRDefault="008B4017">
      <w:pPr>
        <w:rPr>
          <w:del w:id="1088" w:author="Willian" w:date="2016-11-05T11:17:00Z"/>
          <w:rFonts w:ascii="Menlo" w:hAnsi="Menlo" w:cs="Menlo"/>
          <w:noProof/>
          <w:sz w:val="21"/>
          <w:szCs w:val="21"/>
          <w:lang w:val="en-US"/>
        </w:rPr>
        <w:pPrChange w:id="1089" w:author="Willian" w:date="2016-11-05T11:18:00Z">
          <w:pPr>
            <w:pStyle w:val="NormalWeb"/>
            <w:spacing w:before="0" w:beforeAutospacing="0" w:after="0" w:afterAutospacing="0"/>
            <w:ind w:left="567"/>
            <w:textAlignment w:val="baseline"/>
          </w:pPr>
        </w:pPrChange>
      </w:pPr>
      <w:del w:id="109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del>
    </w:p>
    <w:p w14:paraId="601CC62B" w14:textId="77777777" w:rsidR="008B4017" w:rsidRPr="00A66496" w:rsidDel="001537AD" w:rsidRDefault="008B4017">
      <w:pPr>
        <w:rPr>
          <w:del w:id="1091" w:author="Willian" w:date="2016-11-05T11:17:00Z"/>
          <w:rFonts w:ascii="Menlo" w:hAnsi="Menlo" w:cs="Menlo"/>
          <w:noProof/>
          <w:sz w:val="21"/>
          <w:szCs w:val="21"/>
          <w:lang w:val="en-US"/>
        </w:rPr>
        <w:pPrChange w:id="1092" w:author="Willian" w:date="2016-11-05T11:18:00Z">
          <w:pPr>
            <w:pStyle w:val="NormalWeb"/>
            <w:spacing w:before="0" w:beforeAutospacing="0" w:after="0" w:afterAutospacing="0"/>
            <w:ind w:left="567"/>
            <w:textAlignment w:val="baseline"/>
          </w:pPr>
        </w:pPrChange>
      </w:pPr>
      <w:del w:id="109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"ace"</w:delText>
        </w:r>
      </w:del>
    </w:p>
    <w:p w14:paraId="4AEB43BA" w14:textId="77777777" w:rsidR="008B4017" w:rsidRPr="00A66496" w:rsidDel="001537AD" w:rsidRDefault="008B4017">
      <w:pPr>
        <w:rPr>
          <w:del w:id="1094" w:author="Willian" w:date="2016-11-05T11:17:00Z"/>
          <w:rFonts w:ascii="Menlo" w:hAnsi="Menlo" w:cs="Menlo"/>
          <w:noProof/>
          <w:sz w:val="21"/>
          <w:szCs w:val="21"/>
          <w:lang w:val="en-US"/>
        </w:rPr>
        <w:pPrChange w:id="1095" w:author="Willian" w:date="2016-11-05T11:18:00Z">
          <w:pPr>
            <w:pStyle w:val="NormalWeb"/>
            <w:spacing w:before="0" w:beforeAutospacing="0" w:after="0" w:afterAutospacing="0"/>
            <w:ind w:left="567"/>
            <w:textAlignment w:val="baseline"/>
          </w:pPr>
        </w:pPrChange>
      </w:pPr>
      <w:del w:id="109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w:delText>
        </w:r>
      </w:del>
    </w:p>
    <w:p w14:paraId="3E9203D2" w14:textId="77777777" w:rsidR="008B4017" w:rsidRPr="00A66496" w:rsidDel="001537AD" w:rsidRDefault="008B4017">
      <w:pPr>
        <w:rPr>
          <w:del w:id="1097" w:author="Willian" w:date="2016-11-05T11:17:00Z"/>
          <w:rFonts w:ascii="Menlo" w:hAnsi="Menlo" w:cs="Menlo"/>
          <w:noProof/>
          <w:sz w:val="21"/>
          <w:szCs w:val="21"/>
          <w:lang w:val="en-US"/>
        </w:rPr>
        <w:pPrChange w:id="1098" w:author="Willian" w:date="2016-11-05T11:18:00Z">
          <w:pPr>
            <w:pStyle w:val="NormalWeb"/>
            <w:spacing w:before="0" w:beforeAutospacing="0" w:after="0" w:afterAutospacing="0"/>
            <w:ind w:left="567"/>
            <w:textAlignment w:val="baseline"/>
          </w:pPr>
        </w:pPrChange>
      </w:pPr>
      <w:del w:id="109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"jack"</w:delText>
        </w:r>
      </w:del>
    </w:p>
    <w:p w14:paraId="02A9738C" w14:textId="77777777" w:rsidR="008B4017" w:rsidRPr="00A66496" w:rsidDel="001537AD" w:rsidRDefault="008B4017">
      <w:pPr>
        <w:rPr>
          <w:del w:id="1100" w:author="Willian" w:date="2016-11-05T11:17:00Z"/>
          <w:rFonts w:ascii="Menlo" w:hAnsi="Menlo" w:cs="Menlo"/>
          <w:noProof/>
          <w:sz w:val="21"/>
          <w:szCs w:val="21"/>
          <w:lang w:val="en-US"/>
        </w:rPr>
        <w:pPrChange w:id="1101" w:author="Willian" w:date="2016-11-05T11:18:00Z">
          <w:pPr>
            <w:pStyle w:val="NormalWeb"/>
            <w:spacing w:before="0" w:beforeAutospacing="0" w:after="0" w:afterAutospacing="0"/>
            <w:ind w:left="567"/>
            <w:textAlignment w:val="baseline"/>
          </w:pPr>
        </w:pPrChange>
      </w:pPr>
      <w:del w:id="110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w:delText>
        </w:r>
      </w:del>
    </w:p>
    <w:p w14:paraId="39C276AF" w14:textId="77777777" w:rsidR="008B4017" w:rsidRPr="00A66496" w:rsidDel="001537AD" w:rsidRDefault="008B4017">
      <w:pPr>
        <w:rPr>
          <w:del w:id="1103" w:author="Willian" w:date="2016-11-05T11:17:00Z"/>
          <w:rFonts w:ascii="Menlo" w:hAnsi="Menlo" w:cs="Menlo"/>
          <w:noProof/>
          <w:sz w:val="21"/>
          <w:szCs w:val="21"/>
          <w:lang w:val="en-US"/>
        </w:rPr>
        <w:pPrChange w:id="1104" w:author="Willian" w:date="2016-11-05T11:18:00Z">
          <w:pPr>
            <w:pStyle w:val="NormalWeb"/>
            <w:spacing w:before="0" w:beforeAutospacing="0" w:after="0" w:afterAutospacing="0"/>
            <w:ind w:left="567"/>
            <w:textAlignment w:val="baseline"/>
          </w:pPr>
        </w:pPrChange>
      </w:pPr>
      <w:del w:id="110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"queen"</w:delText>
        </w:r>
      </w:del>
    </w:p>
    <w:p w14:paraId="744FF396" w14:textId="77777777" w:rsidR="008B4017" w:rsidRPr="00A66496" w:rsidDel="001537AD" w:rsidRDefault="008B4017">
      <w:pPr>
        <w:rPr>
          <w:del w:id="1106" w:author="Willian" w:date="2016-11-05T11:17:00Z"/>
          <w:rFonts w:ascii="Menlo" w:hAnsi="Menlo" w:cs="Menlo"/>
          <w:noProof/>
          <w:sz w:val="21"/>
          <w:szCs w:val="21"/>
          <w:lang w:val="en-US"/>
        </w:rPr>
        <w:pPrChange w:id="1107" w:author="Willian" w:date="2016-11-05T11:18:00Z">
          <w:pPr>
            <w:pStyle w:val="NormalWeb"/>
            <w:spacing w:before="0" w:beforeAutospacing="0" w:after="0" w:afterAutospacing="0"/>
            <w:ind w:left="567"/>
            <w:textAlignment w:val="baseline"/>
          </w:pPr>
        </w:pPrChange>
      </w:pPr>
      <w:del w:id="110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r w:rsidRPr="00A66496" w:rsidDel="001537AD">
          <w:rPr>
            <w:rFonts w:ascii="Menlo" w:hAnsi="Menlo" w:cs="Menlo"/>
            <w:noProof/>
            <w:sz w:val="18"/>
            <w:szCs w:val="18"/>
            <w:lang w:val="en-US"/>
          </w:rPr>
          <w:delText>:</w:delText>
        </w:r>
      </w:del>
    </w:p>
    <w:p w14:paraId="3A40B46F" w14:textId="77777777" w:rsidR="008B4017" w:rsidRPr="00A66496" w:rsidDel="001537AD" w:rsidRDefault="008B4017">
      <w:pPr>
        <w:rPr>
          <w:del w:id="1109" w:author="Willian" w:date="2016-11-05T11:17:00Z"/>
          <w:rFonts w:ascii="Menlo" w:hAnsi="Menlo" w:cs="Menlo"/>
          <w:noProof/>
          <w:sz w:val="21"/>
          <w:szCs w:val="21"/>
          <w:lang w:val="en-US"/>
        </w:rPr>
        <w:pPrChange w:id="1110" w:author="Willian" w:date="2016-11-05T11:18:00Z">
          <w:pPr>
            <w:pStyle w:val="NormalWeb"/>
            <w:spacing w:before="0" w:beforeAutospacing="0" w:after="0" w:afterAutospacing="0"/>
            <w:ind w:left="567"/>
            <w:textAlignment w:val="baseline"/>
          </w:pPr>
        </w:pPrChange>
      </w:pPr>
      <w:del w:id="11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"king"</w:delText>
        </w:r>
      </w:del>
    </w:p>
    <w:p w14:paraId="5F56D260" w14:textId="77777777" w:rsidR="008B4017" w:rsidRPr="00A66496" w:rsidDel="001537AD" w:rsidRDefault="008B4017">
      <w:pPr>
        <w:rPr>
          <w:del w:id="1112" w:author="Willian" w:date="2016-11-05T11:17:00Z"/>
          <w:rFonts w:ascii="Menlo" w:hAnsi="Menlo" w:cs="Menlo"/>
          <w:noProof/>
          <w:sz w:val="21"/>
          <w:szCs w:val="21"/>
          <w:lang w:val="en-US"/>
        </w:rPr>
        <w:pPrChange w:id="1113" w:author="Willian" w:date="2016-11-05T11:18:00Z">
          <w:pPr>
            <w:pStyle w:val="NormalWeb"/>
            <w:spacing w:before="0" w:beforeAutospacing="0" w:after="0" w:afterAutospacing="0"/>
            <w:ind w:left="567"/>
            <w:textAlignment w:val="baseline"/>
          </w:pPr>
        </w:pPrChange>
      </w:pPr>
      <w:del w:id="11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default</w:delText>
        </w:r>
        <w:r w:rsidRPr="00A66496" w:rsidDel="001537AD">
          <w:rPr>
            <w:rFonts w:ascii="Menlo" w:hAnsi="Menlo" w:cs="Menlo"/>
            <w:noProof/>
            <w:sz w:val="18"/>
            <w:szCs w:val="18"/>
            <w:lang w:val="en-US"/>
          </w:rPr>
          <w:delText>:</w:delText>
        </w:r>
      </w:del>
    </w:p>
    <w:p w14:paraId="20D194BA" w14:textId="77777777" w:rsidR="008B4017" w:rsidRPr="00A66496" w:rsidDel="001537AD" w:rsidRDefault="008B4017">
      <w:pPr>
        <w:rPr>
          <w:del w:id="1115" w:author="Willian" w:date="2016-11-05T11:17:00Z"/>
          <w:rFonts w:ascii="Menlo" w:hAnsi="Menlo" w:cs="Menlo"/>
          <w:noProof/>
          <w:sz w:val="21"/>
          <w:szCs w:val="21"/>
          <w:lang w:val="en-US"/>
        </w:rPr>
        <w:pPrChange w:id="1116" w:author="Willian" w:date="2016-11-05T11:18:00Z">
          <w:pPr>
            <w:pStyle w:val="NormalWeb"/>
            <w:spacing w:before="0" w:beforeAutospacing="0" w:after="0" w:afterAutospacing="0"/>
            <w:ind w:left="567"/>
            <w:textAlignment w:val="baseline"/>
          </w:pPr>
        </w:pPrChange>
      </w:pPr>
      <w:del w:id="11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w:delText>
        </w:r>
      </w:del>
    </w:p>
    <w:p w14:paraId="234373F8" w14:textId="77777777" w:rsidR="008B4017" w:rsidRPr="00A66496" w:rsidDel="001537AD" w:rsidRDefault="008B4017">
      <w:pPr>
        <w:rPr>
          <w:del w:id="1118" w:author="Willian" w:date="2016-11-05T11:17:00Z"/>
          <w:rFonts w:ascii="Menlo" w:hAnsi="Menlo" w:cs="Menlo"/>
          <w:noProof/>
          <w:sz w:val="21"/>
          <w:szCs w:val="21"/>
          <w:lang w:val="en-US"/>
        </w:rPr>
        <w:pPrChange w:id="1119" w:author="Willian" w:date="2016-11-05T11:18:00Z">
          <w:pPr>
            <w:pStyle w:val="NormalWeb"/>
            <w:spacing w:before="0" w:beforeAutospacing="0" w:after="0" w:afterAutospacing="0"/>
            <w:ind w:left="567"/>
            <w:textAlignment w:val="baseline"/>
          </w:pPr>
        </w:pPrChange>
      </w:pPr>
      <w:del w:id="1120" w:author="Willian" w:date="2016-11-05T11:17:00Z">
        <w:r w:rsidRPr="00A66496" w:rsidDel="001537AD">
          <w:rPr>
            <w:rFonts w:ascii="Menlo" w:hAnsi="Menlo" w:cs="Menlo"/>
            <w:noProof/>
            <w:sz w:val="18"/>
            <w:szCs w:val="18"/>
            <w:lang w:val="en-US"/>
          </w:rPr>
          <w:delText>      }</w:delText>
        </w:r>
      </w:del>
    </w:p>
    <w:p w14:paraId="6DC4C71C" w14:textId="77777777" w:rsidR="008B4017" w:rsidRPr="00A66496" w:rsidDel="001537AD" w:rsidRDefault="008B4017">
      <w:pPr>
        <w:rPr>
          <w:del w:id="1121" w:author="Willian" w:date="2016-11-05T11:17:00Z"/>
          <w:rFonts w:ascii="Menlo" w:hAnsi="Menlo" w:cs="Menlo"/>
          <w:noProof/>
          <w:sz w:val="21"/>
          <w:szCs w:val="21"/>
          <w:lang w:val="en-US"/>
        </w:rPr>
        <w:pPrChange w:id="1122" w:author="Willian" w:date="2016-11-05T11:18:00Z">
          <w:pPr>
            <w:pStyle w:val="NormalWeb"/>
            <w:spacing w:before="0" w:beforeAutospacing="0" w:after="0" w:afterAutospacing="0"/>
            <w:ind w:left="567"/>
            <w:textAlignment w:val="baseline"/>
          </w:pPr>
        </w:pPrChange>
      </w:pPr>
      <w:del w:id="1123" w:author="Willian" w:date="2016-11-05T11:17:00Z">
        <w:r w:rsidRPr="00A66496" w:rsidDel="001537AD">
          <w:rPr>
            <w:rFonts w:ascii="Menlo" w:hAnsi="Menlo" w:cs="Menlo"/>
            <w:noProof/>
            <w:sz w:val="18"/>
            <w:szCs w:val="18"/>
            <w:lang w:val="en-US"/>
          </w:rPr>
          <w:delText>  }</w:delText>
        </w:r>
      </w:del>
    </w:p>
    <w:p w14:paraId="31176B18" w14:textId="77777777" w:rsidR="008B4017" w:rsidRPr="00A66496" w:rsidDel="001537AD" w:rsidRDefault="008B4017">
      <w:pPr>
        <w:rPr>
          <w:del w:id="1124" w:author="Willian" w:date="2016-11-05T11:17:00Z"/>
          <w:rFonts w:ascii="Menlo" w:hAnsi="Menlo" w:cs="Menlo"/>
          <w:noProof/>
          <w:sz w:val="21"/>
          <w:szCs w:val="21"/>
          <w:lang w:val="en-US"/>
        </w:rPr>
        <w:pPrChange w:id="1125" w:author="Willian" w:date="2016-11-05T11:18:00Z">
          <w:pPr>
            <w:pStyle w:val="NormalWeb"/>
            <w:spacing w:before="0" w:beforeAutospacing="0" w:after="0" w:afterAutospacing="0"/>
            <w:ind w:left="567"/>
            <w:textAlignment w:val="baseline"/>
          </w:pPr>
        </w:pPrChange>
      </w:pPr>
      <w:del w:id="1126" w:author="Willian" w:date="2016-11-05T11:17:00Z">
        <w:r w:rsidRPr="00A66496" w:rsidDel="001537AD">
          <w:rPr>
            <w:rFonts w:ascii="Menlo" w:hAnsi="Menlo" w:cs="Menlo"/>
            <w:noProof/>
            <w:sz w:val="18"/>
            <w:szCs w:val="18"/>
            <w:lang w:val="en-US"/>
          </w:rPr>
          <w:delText>}</w:delText>
        </w:r>
      </w:del>
    </w:p>
    <w:p w14:paraId="6A743D2D" w14:textId="77777777" w:rsidR="008B4017" w:rsidRPr="00A66496" w:rsidDel="001537AD" w:rsidRDefault="008B4017">
      <w:pPr>
        <w:rPr>
          <w:del w:id="1127" w:author="Willian" w:date="2016-11-05T11:17:00Z"/>
          <w:rFonts w:ascii="Menlo" w:hAnsi="Menlo" w:cs="Menlo"/>
          <w:noProof/>
          <w:sz w:val="21"/>
          <w:szCs w:val="21"/>
          <w:lang w:val="en-US"/>
        </w:rPr>
        <w:pPrChange w:id="1128" w:author="Willian" w:date="2016-11-05T11:18:00Z">
          <w:pPr>
            <w:pStyle w:val="NormalWeb"/>
            <w:spacing w:before="0" w:beforeAutospacing="0" w:after="0" w:afterAutospacing="0"/>
            <w:ind w:left="567"/>
            <w:textAlignment w:val="baseline"/>
          </w:pPr>
        </w:pPrChange>
      </w:pPr>
      <w:del w:id="112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Ace</w:delText>
        </w:r>
      </w:del>
    </w:p>
    <w:p w14:paraId="085BCFCD" w14:textId="77777777" w:rsidR="008B4017" w:rsidRPr="00A66496" w:rsidDel="001537AD" w:rsidRDefault="008B4017">
      <w:pPr>
        <w:rPr>
          <w:del w:id="1130" w:author="Willian" w:date="2016-11-05T11:17:00Z"/>
          <w:rFonts w:ascii="Menlo" w:hAnsi="Menlo" w:cs="Menlo"/>
          <w:noProof/>
          <w:sz w:val="21"/>
          <w:szCs w:val="21"/>
          <w:lang w:val="en-US"/>
        </w:rPr>
        <w:pPrChange w:id="1131" w:author="Willian" w:date="2016-11-05T11:18:00Z">
          <w:pPr>
            <w:pStyle w:val="NormalWeb"/>
            <w:spacing w:before="0" w:beforeAutospacing="0" w:after="620" w:afterAutospacing="0"/>
            <w:ind w:left="567"/>
            <w:textAlignment w:val="baseline"/>
          </w:pPr>
        </w:pPrChange>
      </w:pPr>
      <w:del w:id="11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aceRawValue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del>
    </w:p>
    <w:p w14:paraId="453FA6E4" w14:textId="77777777" w:rsidR="008B4017" w:rsidDel="001537AD" w:rsidRDefault="008B4017" w:rsidP="008B4017">
      <w:pPr>
        <w:rPr>
          <w:del w:id="1133" w:author="Willian" w:date="2016-11-05T11:17:00Z"/>
        </w:rPr>
      </w:pPr>
      <w:del w:id="1134" w:author="Willian" w:date="2016-11-05T11:17:00Z">
        <w:r w:rsidDel="001537AD">
          <w:delText>No exemplo acima, o tipo de valor bruto (</w:delText>
        </w:r>
        <w:r w:rsidRPr="00D24C3A" w:rsidDel="001537AD">
          <w:rPr>
            <w:rFonts w:ascii="Menlo" w:hAnsi="Menlo" w:cs="Menlo"/>
            <w:color w:val="3F6E74"/>
            <w:sz w:val="18"/>
            <w:szCs w:val="18"/>
          </w:rPr>
          <w:delText>rawValue</w:delText>
        </w:r>
        <w:r w:rsidDel="001537AD">
          <w:delText xml:space="preserve">) da enumeração é </w:delText>
        </w:r>
        <w:r w:rsidRPr="00D24C3A" w:rsidDel="001537AD">
          <w:rPr>
            <w:rFonts w:ascii="Menlo" w:hAnsi="Menlo" w:cs="Menlo"/>
            <w:color w:val="5C2699"/>
            <w:sz w:val="18"/>
            <w:szCs w:val="18"/>
          </w:rPr>
          <w:delText>Int</w:delText>
        </w:r>
        <w:r w:rsidDel="001537AD">
          <w:delText xml:space="preserve">, mas você pode definir um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 xml:space="preserve">utilizando outros tipos de classe como </w:delText>
        </w:r>
        <w:r w:rsidDel="001537AD">
          <w:rPr>
            <w:rFonts w:ascii="Menlo" w:hAnsi="Menlo" w:cs="Menlo"/>
            <w:color w:val="5C2699"/>
            <w:sz w:val="18"/>
            <w:szCs w:val="18"/>
          </w:rPr>
          <w:delText>Strings</w:delText>
        </w:r>
        <w:r w:rsidDel="001537AD">
          <w:delText xml:space="preserve">. Utilize a propriedade </w:delText>
        </w:r>
        <w:r w:rsidRPr="00D24C3A" w:rsidDel="001537AD">
          <w:rPr>
            <w:rFonts w:ascii="Menlo" w:hAnsi="Menlo" w:cs="Menlo"/>
            <w:color w:val="3F6E74"/>
            <w:sz w:val="18"/>
            <w:szCs w:val="18"/>
          </w:rPr>
          <w:delText>rawValue</w:delText>
        </w:r>
        <w:r w:rsidDel="001537AD">
          <w:delText xml:space="preserve"> para obter o valor bruto do membro do </w:delText>
        </w:r>
        <w:r w:rsidRPr="00D24C3A" w:rsidDel="001537AD">
          <w:rPr>
            <w:rFonts w:ascii="Menlo" w:hAnsi="Menlo" w:cs="Menlo"/>
            <w:color w:val="AA3391"/>
            <w:sz w:val="18"/>
            <w:szCs w:val="18"/>
          </w:rPr>
          <w:delText>enum</w:delText>
        </w:r>
        <w:r w:rsidDel="001537AD">
          <w:delText xml:space="preserve">. </w:delText>
        </w:r>
      </w:del>
    </w:p>
    <w:p w14:paraId="35F2543E" w14:textId="77777777" w:rsidR="008B4017" w:rsidDel="001537AD" w:rsidRDefault="008B4017" w:rsidP="008B4017">
      <w:pPr>
        <w:rPr>
          <w:del w:id="1135" w:author="Willian" w:date="2016-11-05T11:17:00Z"/>
        </w:rPr>
      </w:pPr>
      <w:del w:id="1136" w:author="Willian" w:date="2016-11-05T11:17:00Z">
        <w:r w:rsidDel="001537AD">
          <w:delText xml:space="preserve">Utilize o inicializador </w:delText>
        </w:r>
        <w:r w:rsidDel="001537AD">
          <w:rPr>
            <w:rFonts w:ascii="Menlo" w:hAnsi="Menlo" w:cs="Menlo"/>
            <w:noProof/>
            <w:color w:val="AA3391"/>
            <w:sz w:val="18"/>
            <w:szCs w:val="18"/>
          </w:rPr>
          <w:delText>init</w:delText>
        </w:r>
        <w:r w:rsidDel="001537AD">
          <w:rPr>
            <w:rFonts w:ascii="Menlo" w:hAnsi="Menlo" w:cs="Menlo"/>
            <w:noProof/>
            <w:sz w:val="18"/>
            <w:szCs w:val="18"/>
          </w:rPr>
          <w:delText>?(</w:delText>
        </w:r>
        <w:r w:rsidRPr="005730F7" w:rsidDel="001537AD">
          <w:rPr>
            <w:rFonts w:ascii="Menlo" w:hAnsi="Menlo" w:cs="Menlo"/>
            <w:noProof/>
            <w:color w:val="3F6E74"/>
            <w:sz w:val="18"/>
            <w:szCs w:val="18"/>
          </w:rPr>
          <w:delText>rawValue</w:delText>
        </w:r>
        <w:r w:rsidRPr="005730F7" w:rsidDel="001537AD">
          <w:rPr>
            <w:rFonts w:ascii="Menlo" w:hAnsi="Menlo" w:cs="Menlo"/>
            <w:noProof/>
            <w:sz w:val="18"/>
            <w:szCs w:val="18"/>
          </w:rPr>
          <w:delText>:)</w:delText>
        </w:r>
        <w:r w:rsidDel="001537AD">
          <w:rPr>
            <w:rFonts w:ascii="Menlo" w:hAnsi="Menlo" w:cs="Menlo"/>
            <w:noProof/>
            <w:sz w:val="18"/>
            <w:szCs w:val="18"/>
          </w:rPr>
          <w:delText xml:space="preserve"> </w:delText>
        </w:r>
        <w:r w:rsidDel="001537AD">
          <w:delText>para criar uma instância de uma enumeração a partir de um valor bruto.</w:delText>
        </w:r>
      </w:del>
    </w:p>
    <w:p w14:paraId="2C969914" w14:textId="77777777" w:rsidR="008B4017" w:rsidRPr="00A66496" w:rsidDel="001537AD" w:rsidRDefault="008B4017" w:rsidP="008B4017">
      <w:pPr>
        <w:rPr>
          <w:del w:id="1137" w:author="Willian" w:date="2016-11-05T11:17:00Z"/>
          <w:rFonts w:ascii="Menlo" w:hAnsi="Menlo" w:cs="Menlo"/>
          <w:noProof/>
          <w:sz w:val="21"/>
          <w:szCs w:val="21"/>
          <w:lang w:val="en-US"/>
        </w:rPr>
      </w:pPr>
      <w:del w:id="113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convertedRank</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w:delText>
        </w:r>
        <w:r w:rsidRPr="00A66496" w:rsidDel="001537AD">
          <w:rPr>
            <w:rFonts w:ascii="Menlo" w:hAnsi="Menlo" w:cs="Menlo"/>
            <w:noProof/>
            <w:sz w:val="18"/>
            <w:szCs w:val="18"/>
            <w:lang w:val="en-US"/>
          </w:rPr>
          <w:delText>) {</w:delText>
        </w:r>
      </w:del>
    </w:p>
    <w:p w14:paraId="287B63D7" w14:textId="77777777" w:rsidR="008B4017" w:rsidRPr="005730F7" w:rsidDel="001537AD" w:rsidRDefault="008B4017">
      <w:pPr>
        <w:rPr>
          <w:del w:id="1139" w:author="Willian" w:date="2016-11-05T11:17:00Z"/>
          <w:rFonts w:ascii="Menlo" w:hAnsi="Menlo" w:cs="Menlo"/>
          <w:noProof/>
          <w:sz w:val="21"/>
          <w:szCs w:val="21"/>
        </w:rPr>
        <w:pPrChange w:id="1140" w:author="Willian" w:date="2016-11-05T11:18:00Z">
          <w:pPr>
            <w:pStyle w:val="NormalWeb"/>
            <w:spacing w:before="0" w:beforeAutospacing="0" w:after="0" w:afterAutospacing="0"/>
            <w:ind w:left="360"/>
            <w:textAlignment w:val="baseline"/>
          </w:pPr>
        </w:pPrChange>
      </w:pPr>
      <w:del w:id="1141" w:author="Willian" w:date="2016-11-05T11:17:00Z">
        <w:r w:rsidRPr="00A66496" w:rsidDel="001537AD">
          <w:rPr>
            <w:rFonts w:ascii="Menlo" w:hAnsi="Menlo" w:cs="Menlo"/>
            <w:noProof/>
            <w:sz w:val="18"/>
            <w:szCs w:val="18"/>
            <w:lang w:val="en-US"/>
          </w:rPr>
          <w:delText>  </w:delText>
        </w:r>
        <w:r w:rsidRPr="005730F7" w:rsidDel="001537AD">
          <w:rPr>
            <w:rFonts w:ascii="Menlo" w:hAnsi="Menlo" w:cs="Menlo"/>
            <w:noProof/>
            <w:color w:val="AA3391"/>
            <w:sz w:val="18"/>
            <w:szCs w:val="18"/>
          </w:rPr>
          <w:delText>let</w:delText>
        </w:r>
        <w:r w:rsidRPr="005730F7" w:rsidDel="001537AD">
          <w:rPr>
            <w:rFonts w:ascii="Menlo" w:hAnsi="Menlo" w:cs="Menlo"/>
            <w:noProof/>
            <w:sz w:val="18"/>
            <w:szCs w:val="18"/>
          </w:rPr>
          <w:delText xml:space="preserve"> </w:delText>
        </w:r>
        <w:r w:rsidRPr="005730F7" w:rsidDel="001537AD">
          <w:rPr>
            <w:rFonts w:ascii="Menlo" w:hAnsi="Menlo" w:cs="Menlo"/>
            <w:noProof/>
            <w:color w:val="3F6E74"/>
            <w:sz w:val="18"/>
            <w:szCs w:val="18"/>
          </w:rPr>
          <w:delText>threeDescription</w:delText>
        </w:r>
        <w:r w:rsidRPr="005730F7" w:rsidDel="001537AD">
          <w:rPr>
            <w:rFonts w:ascii="Menlo" w:hAnsi="Menlo" w:cs="Menlo"/>
            <w:noProof/>
            <w:sz w:val="18"/>
            <w:szCs w:val="18"/>
          </w:rPr>
          <w:delText xml:space="preserve"> = </w:delText>
        </w:r>
        <w:r w:rsidRPr="005730F7" w:rsidDel="001537AD">
          <w:rPr>
            <w:rFonts w:ascii="Menlo" w:hAnsi="Menlo" w:cs="Menlo"/>
            <w:noProof/>
            <w:color w:val="3F6E74"/>
            <w:sz w:val="18"/>
            <w:szCs w:val="18"/>
          </w:rPr>
          <w:delText>convertedRank</w:delText>
        </w:r>
        <w:r w:rsidRPr="005730F7" w:rsidDel="001537AD">
          <w:rPr>
            <w:rFonts w:ascii="Menlo" w:hAnsi="Menlo" w:cs="Menlo"/>
            <w:noProof/>
            <w:sz w:val="18"/>
            <w:szCs w:val="18"/>
          </w:rPr>
          <w:delText>.</w:delText>
        </w:r>
        <w:r w:rsidRPr="005730F7" w:rsidDel="001537AD">
          <w:rPr>
            <w:rFonts w:ascii="Menlo" w:hAnsi="Menlo" w:cs="Menlo"/>
            <w:noProof/>
            <w:color w:val="3F6E74"/>
            <w:sz w:val="18"/>
            <w:szCs w:val="18"/>
          </w:rPr>
          <w:delText>simpleDescription</w:delText>
        </w:r>
        <w:r w:rsidRPr="005730F7" w:rsidDel="001537AD">
          <w:rPr>
            <w:rFonts w:ascii="Menlo" w:hAnsi="Menlo" w:cs="Menlo"/>
            <w:noProof/>
            <w:sz w:val="18"/>
            <w:szCs w:val="18"/>
          </w:rPr>
          <w:delText>()</w:delText>
        </w:r>
      </w:del>
    </w:p>
    <w:p w14:paraId="20B20533" w14:textId="77777777" w:rsidR="008B4017" w:rsidDel="001537AD" w:rsidRDefault="008B4017">
      <w:pPr>
        <w:rPr>
          <w:del w:id="1142" w:author="Willian" w:date="2016-11-05T11:17:00Z"/>
          <w:rFonts w:ascii="Menlo" w:hAnsi="Menlo" w:cs="Menlo"/>
          <w:noProof/>
          <w:sz w:val="18"/>
          <w:szCs w:val="18"/>
        </w:rPr>
        <w:pPrChange w:id="1143" w:author="Willian" w:date="2016-11-05T11:18:00Z">
          <w:pPr>
            <w:pStyle w:val="NormalWeb"/>
            <w:spacing w:before="0" w:beforeAutospacing="0" w:after="620" w:afterAutospacing="0"/>
            <w:ind w:left="360"/>
            <w:textAlignment w:val="baseline"/>
          </w:pPr>
        </w:pPrChange>
      </w:pPr>
      <w:del w:id="1144" w:author="Willian" w:date="2016-11-05T11:17:00Z">
        <w:r w:rsidRPr="005730F7" w:rsidDel="001537AD">
          <w:rPr>
            <w:rFonts w:ascii="Menlo" w:hAnsi="Menlo" w:cs="Menlo"/>
            <w:noProof/>
            <w:sz w:val="18"/>
            <w:szCs w:val="18"/>
          </w:rPr>
          <w:delText>}</w:delText>
        </w:r>
      </w:del>
    </w:p>
    <w:p w14:paraId="687E440D" w14:textId="77777777" w:rsidR="008B4017" w:rsidRPr="005730F7" w:rsidDel="001537AD" w:rsidRDefault="008B4017" w:rsidP="008B4017">
      <w:pPr>
        <w:rPr>
          <w:del w:id="1145" w:author="Willian" w:date="2016-11-05T11:17:00Z"/>
          <w:noProof/>
        </w:rPr>
      </w:pPr>
      <w:del w:id="1146" w:author="Willian" w:date="2016-11-05T11:17:00Z">
        <w:r w:rsidDel="001537AD">
          <w:rPr>
            <w:noProof/>
          </w:rPr>
          <w:delText xml:space="preserve">Os valores membros de uma enumeração são valores legítimos, e não apenas uma outra maneira de escrever seus valores brutos. Na verdade, quando não explicitamos um tipo para o </w:delText>
        </w:r>
        <w:r w:rsidRPr="00CF1F40" w:rsidDel="001537AD">
          <w:rPr>
            <w:rFonts w:ascii="Menlo" w:hAnsi="Menlo" w:cs="Menlo"/>
            <w:noProof/>
            <w:color w:val="AA3391"/>
            <w:sz w:val="18"/>
            <w:szCs w:val="18"/>
          </w:rPr>
          <w:delText>enum</w:delText>
        </w:r>
        <w:r w:rsidDel="001537AD">
          <w:rPr>
            <w:noProof/>
          </w:rPr>
          <w:delText>, ele não poderá fornecer um valor bruto.</w:delText>
        </w:r>
      </w:del>
    </w:p>
    <w:p w14:paraId="4F058E59" w14:textId="77777777" w:rsidR="008B4017" w:rsidRPr="00A66496" w:rsidDel="001537AD" w:rsidRDefault="008B4017">
      <w:pPr>
        <w:rPr>
          <w:del w:id="1147" w:author="Willian" w:date="2016-11-05T11:17:00Z"/>
          <w:rFonts w:ascii="Menlo" w:hAnsi="Menlo" w:cs="Menlo"/>
          <w:noProof/>
          <w:sz w:val="21"/>
          <w:szCs w:val="21"/>
          <w:lang w:val="en-US"/>
        </w:rPr>
        <w:pPrChange w:id="1148" w:author="Willian" w:date="2016-11-05T11:18:00Z">
          <w:pPr>
            <w:pStyle w:val="NormalWeb"/>
            <w:spacing w:before="460" w:beforeAutospacing="0" w:after="0" w:afterAutospacing="0"/>
            <w:ind w:left="567"/>
            <w:textAlignment w:val="baseline"/>
          </w:pPr>
        </w:pPrChange>
      </w:pPr>
      <w:del w:id="1149"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del>
    </w:p>
    <w:p w14:paraId="2332CE31" w14:textId="77777777" w:rsidR="008B4017" w:rsidRPr="00A66496" w:rsidDel="001537AD" w:rsidRDefault="008B4017">
      <w:pPr>
        <w:rPr>
          <w:del w:id="1150" w:author="Willian" w:date="2016-11-05T11:17:00Z"/>
          <w:rFonts w:ascii="Menlo" w:hAnsi="Menlo" w:cs="Menlo"/>
          <w:noProof/>
          <w:sz w:val="21"/>
          <w:szCs w:val="21"/>
          <w:lang w:val="en-US"/>
        </w:rPr>
        <w:pPrChange w:id="1151" w:author="Willian" w:date="2016-11-05T11:18:00Z">
          <w:pPr>
            <w:pStyle w:val="NormalWeb"/>
            <w:spacing w:before="0" w:beforeAutospacing="0" w:after="0" w:afterAutospacing="0"/>
            <w:ind w:left="567"/>
            <w:textAlignment w:val="baseline"/>
          </w:pPr>
        </w:pPrChange>
      </w:pPr>
      <w:del w:id="115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del>
    </w:p>
    <w:p w14:paraId="6F1CE9D1" w14:textId="77777777" w:rsidR="008B4017" w:rsidRPr="00A66496" w:rsidDel="001537AD" w:rsidRDefault="008B4017">
      <w:pPr>
        <w:rPr>
          <w:del w:id="1153" w:author="Willian" w:date="2016-11-05T11:17:00Z"/>
          <w:rFonts w:ascii="Menlo" w:hAnsi="Menlo" w:cs="Menlo"/>
          <w:noProof/>
          <w:sz w:val="21"/>
          <w:szCs w:val="21"/>
          <w:lang w:val="en-US"/>
        </w:rPr>
        <w:pPrChange w:id="1154" w:author="Willian" w:date="2016-11-05T11:18:00Z">
          <w:pPr>
            <w:pStyle w:val="NormalWeb"/>
            <w:spacing w:before="0" w:beforeAutospacing="0" w:after="0" w:afterAutospacing="0"/>
            <w:ind w:left="567"/>
            <w:textAlignment w:val="baseline"/>
          </w:pPr>
        </w:pPrChange>
      </w:pPr>
      <w:del w:id="115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4342E3B9" w14:textId="77777777" w:rsidR="008B4017" w:rsidRPr="00A66496" w:rsidDel="001537AD" w:rsidRDefault="008B4017">
      <w:pPr>
        <w:rPr>
          <w:del w:id="1156" w:author="Willian" w:date="2016-11-05T11:17:00Z"/>
          <w:rFonts w:ascii="Menlo" w:hAnsi="Menlo" w:cs="Menlo"/>
          <w:noProof/>
          <w:sz w:val="21"/>
          <w:szCs w:val="21"/>
          <w:lang w:val="en-US"/>
        </w:rPr>
        <w:pPrChange w:id="1157" w:author="Willian" w:date="2016-11-05T11:18:00Z">
          <w:pPr>
            <w:pStyle w:val="NormalWeb"/>
            <w:spacing w:before="0" w:beforeAutospacing="0" w:after="0" w:afterAutospacing="0"/>
            <w:ind w:left="567"/>
            <w:textAlignment w:val="baseline"/>
          </w:pPr>
        </w:pPrChange>
      </w:pPr>
      <w:del w:id="115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78270027" w14:textId="77777777" w:rsidR="008B4017" w:rsidRPr="00A66496" w:rsidDel="001537AD" w:rsidRDefault="008B4017">
      <w:pPr>
        <w:rPr>
          <w:del w:id="1159" w:author="Willian" w:date="2016-11-05T11:17:00Z"/>
          <w:rFonts w:ascii="Menlo" w:hAnsi="Menlo" w:cs="Menlo"/>
          <w:noProof/>
          <w:sz w:val="21"/>
          <w:szCs w:val="21"/>
          <w:lang w:val="en-US"/>
        </w:rPr>
        <w:pPrChange w:id="1160" w:author="Willian" w:date="2016-11-05T11:18:00Z">
          <w:pPr>
            <w:pStyle w:val="NormalWeb"/>
            <w:spacing w:before="0" w:beforeAutospacing="0" w:after="0" w:afterAutospacing="0"/>
            <w:ind w:left="567"/>
            <w:textAlignment w:val="baseline"/>
          </w:pPr>
        </w:pPrChange>
      </w:pPr>
      <w:del w:id="116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0B3DD11B" w14:textId="77777777" w:rsidR="008B4017" w:rsidRPr="00A66496" w:rsidDel="001537AD" w:rsidRDefault="008B4017">
      <w:pPr>
        <w:rPr>
          <w:del w:id="1162" w:author="Willian" w:date="2016-11-05T11:17:00Z"/>
          <w:rFonts w:ascii="Menlo" w:hAnsi="Menlo" w:cs="Menlo"/>
          <w:noProof/>
          <w:sz w:val="21"/>
          <w:szCs w:val="21"/>
          <w:lang w:val="en-US"/>
        </w:rPr>
        <w:pPrChange w:id="1163" w:author="Willian" w:date="2016-11-05T11:18:00Z">
          <w:pPr>
            <w:pStyle w:val="NormalWeb"/>
            <w:spacing w:before="0" w:beforeAutospacing="0" w:after="0" w:afterAutospacing="0"/>
            <w:ind w:left="567"/>
            <w:textAlignment w:val="baseline"/>
          </w:pPr>
        </w:pPrChange>
      </w:pPr>
      <w:del w:id="116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"spades"</w:delText>
        </w:r>
      </w:del>
    </w:p>
    <w:p w14:paraId="5D8BB2E0" w14:textId="77777777" w:rsidR="008B4017" w:rsidRPr="00A66496" w:rsidDel="001537AD" w:rsidRDefault="008B4017">
      <w:pPr>
        <w:rPr>
          <w:del w:id="1165" w:author="Willian" w:date="2016-11-05T11:17:00Z"/>
          <w:rFonts w:ascii="Menlo" w:hAnsi="Menlo" w:cs="Menlo"/>
          <w:noProof/>
          <w:sz w:val="21"/>
          <w:szCs w:val="21"/>
          <w:lang w:val="en-US"/>
        </w:rPr>
        <w:pPrChange w:id="1166" w:author="Willian" w:date="2016-11-05T11:18:00Z">
          <w:pPr>
            <w:pStyle w:val="NormalWeb"/>
            <w:spacing w:before="0" w:beforeAutospacing="0" w:after="0" w:afterAutospacing="0"/>
            <w:ind w:left="567"/>
            <w:textAlignment w:val="baseline"/>
          </w:pPr>
        </w:pPrChange>
      </w:pPr>
      <w:del w:id="116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w:delText>
        </w:r>
      </w:del>
    </w:p>
    <w:p w14:paraId="535A32CF" w14:textId="77777777" w:rsidR="008B4017" w:rsidRPr="00A66496" w:rsidDel="001537AD" w:rsidRDefault="008B4017">
      <w:pPr>
        <w:rPr>
          <w:del w:id="1168" w:author="Willian" w:date="2016-11-05T11:17:00Z"/>
          <w:rFonts w:ascii="Menlo" w:hAnsi="Menlo" w:cs="Menlo"/>
          <w:noProof/>
          <w:sz w:val="21"/>
          <w:szCs w:val="21"/>
          <w:lang w:val="en-US"/>
        </w:rPr>
        <w:pPrChange w:id="1169" w:author="Willian" w:date="2016-11-05T11:18:00Z">
          <w:pPr>
            <w:pStyle w:val="NormalWeb"/>
            <w:spacing w:before="0" w:beforeAutospacing="0" w:after="0" w:afterAutospacing="0"/>
            <w:ind w:left="567"/>
            <w:textAlignment w:val="baseline"/>
          </w:pPr>
        </w:pPrChange>
      </w:pPr>
      <w:del w:id="117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"hearts"</w:delText>
        </w:r>
      </w:del>
    </w:p>
    <w:p w14:paraId="465C1D92" w14:textId="77777777" w:rsidR="008B4017" w:rsidRPr="00A66496" w:rsidDel="001537AD" w:rsidRDefault="008B4017">
      <w:pPr>
        <w:rPr>
          <w:del w:id="1171" w:author="Willian" w:date="2016-11-05T11:17:00Z"/>
          <w:rFonts w:ascii="Menlo" w:hAnsi="Menlo" w:cs="Menlo"/>
          <w:noProof/>
          <w:sz w:val="21"/>
          <w:szCs w:val="21"/>
          <w:lang w:val="en-US"/>
        </w:rPr>
        <w:pPrChange w:id="1172" w:author="Willian" w:date="2016-11-05T11:18:00Z">
          <w:pPr>
            <w:pStyle w:val="NormalWeb"/>
            <w:spacing w:before="0" w:beforeAutospacing="0" w:after="0" w:afterAutospacing="0"/>
            <w:ind w:left="567"/>
            <w:textAlignment w:val="baseline"/>
          </w:pPr>
        </w:pPrChange>
      </w:pPr>
      <w:del w:id="117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w:delText>
        </w:r>
      </w:del>
    </w:p>
    <w:p w14:paraId="56E732DE" w14:textId="77777777" w:rsidR="008B4017" w:rsidRPr="00A66496" w:rsidDel="001537AD" w:rsidRDefault="008B4017">
      <w:pPr>
        <w:rPr>
          <w:del w:id="1174" w:author="Willian" w:date="2016-11-05T11:17:00Z"/>
          <w:rFonts w:ascii="Menlo" w:hAnsi="Menlo" w:cs="Menlo"/>
          <w:noProof/>
          <w:sz w:val="21"/>
          <w:szCs w:val="21"/>
          <w:lang w:val="en-US"/>
        </w:rPr>
        <w:pPrChange w:id="1175" w:author="Willian" w:date="2016-11-05T11:18:00Z">
          <w:pPr>
            <w:pStyle w:val="NormalWeb"/>
            <w:spacing w:before="0" w:beforeAutospacing="0" w:after="0" w:afterAutospacing="0"/>
            <w:ind w:left="567"/>
            <w:textAlignment w:val="baseline"/>
          </w:pPr>
        </w:pPrChange>
      </w:pPr>
      <w:del w:id="117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"diamonds"</w:delText>
        </w:r>
      </w:del>
    </w:p>
    <w:p w14:paraId="7E975DC3" w14:textId="77777777" w:rsidR="008B4017" w:rsidRPr="00A66496" w:rsidDel="001537AD" w:rsidRDefault="008B4017">
      <w:pPr>
        <w:rPr>
          <w:del w:id="1177" w:author="Willian" w:date="2016-11-05T11:17:00Z"/>
          <w:rFonts w:ascii="Menlo" w:hAnsi="Menlo" w:cs="Menlo"/>
          <w:noProof/>
          <w:sz w:val="21"/>
          <w:szCs w:val="21"/>
          <w:lang w:val="en-US"/>
        </w:rPr>
        <w:pPrChange w:id="1178" w:author="Willian" w:date="2016-11-05T11:18:00Z">
          <w:pPr>
            <w:pStyle w:val="NormalWeb"/>
            <w:spacing w:before="0" w:beforeAutospacing="0" w:after="0" w:afterAutospacing="0"/>
            <w:ind w:left="567"/>
            <w:textAlignment w:val="baseline"/>
          </w:pPr>
        </w:pPrChange>
      </w:pPr>
      <w:del w:id="11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r w:rsidRPr="00A66496" w:rsidDel="001537AD">
          <w:rPr>
            <w:rFonts w:ascii="Menlo" w:hAnsi="Menlo" w:cs="Menlo"/>
            <w:noProof/>
            <w:sz w:val="18"/>
            <w:szCs w:val="18"/>
            <w:lang w:val="en-US"/>
          </w:rPr>
          <w:delText>:</w:delText>
        </w:r>
      </w:del>
    </w:p>
    <w:p w14:paraId="0FF5105B" w14:textId="77777777" w:rsidR="008B4017" w:rsidRPr="00A66496" w:rsidDel="001537AD" w:rsidRDefault="008B4017">
      <w:pPr>
        <w:rPr>
          <w:del w:id="1180" w:author="Willian" w:date="2016-11-05T11:17:00Z"/>
          <w:rFonts w:ascii="Menlo" w:hAnsi="Menlo" w:cs="Menlo"/>
          <w:noProof/>
          <w:sz w:val="21"/>
          <w:szCs w:val="21"/>
          <w:lang w:val="en-US"/>
        </w:rPr>
        <w:pPrChange w:id="1181" w:author="Willian" w:date="2016-11-05T11:18:00Z">
          <w:pPr>
            <w:pStyle w:val="NormalWeb"/>
            <w:spacing w:before="0" w:beforeAutospacing="0" w:after="0" w:afterAutospacing="0"/>
            <w:ind w:left="567"/>
            <w:textAlignment w:val="baseline"/>
          </w:pPr>
        </w:pPrChange>
      </w:pPr>
      <w:del w:id="11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"clubs"</w:delText>
        </w:r>
      </w:del>
    </w:p>
    <w:p w14:paraId="4781391E" w14:textId="77777777" w:rsidR="008B4017" w:rsidRPr="00A66496" w:rsidDel="001537AD" w:rsidRDefault="008B4017">
      <w:pPr>
        <w:rPr>
          <w:del w:id="1183" w:author="Willian" w:date="2016-11-05T11:17:00Z"/>
          <w:rFonts w:ascii="Menlo" w:hAnsi="Menlo" w:cs="Menlo"/>
          <w:noProof/>
          <w:sz w:val="21"/>
          <w:szCs w:val="21"/>
          <w:lang w:val="en-US"/>
        </w:rPr>
        <w:pPrChange w:id="1184" w:author="Willian" w:date="2016-11-05T11:18:00Z">
          <w:pPr>
            <w:pStyle w:val="NormalWeb"/>
            <w:spacing w:before="0" w:beforeAutospacing="0" w:after="0" w:afterAutospacing="0"/>
            <w:ind w:left="567"/>
            <w:textAlignment w:val="baseline"/>
          </w:pPr>
        </w:pPrChange>
      </w:pPr>
      <w:del w:id="1185" w:author="Willian" w:date="2016-11-05T11:17:00Z">
        <w:r w:rsidRPr="00A66496" w:rsidDel="001537AD">
          <w:rPr>
            <w:rFonts w:ascii="Menlo" w:hAnsi="Menlo" w:cs="Menlo"/>
            <w:noProof/>
            <w:sz w:val="18"/>
            <w:szCs w:val="18"/>
            <w:lang w:val="en-US"/>
          </w:rPr>
          <w:delText>      }</w:delText>
        </w:r>
      </w:del>
    </w:p>
    <w:p w14:paraId="4379075E" w14:textId="77777777" w:rsidR="008B4017" w:rsidRPr="00A66496" w:rsidDel="001537AD" w:rsidRDefault="008B4017">
      <w:pPr>
        <w:rPr>
          <w:del w:id="1186" w:author="Willian" w:date="2016-11-05T11:17:00Z"/>
          <w:rFonts w:ascii="Menlo" w:hAnsi="Menlo" w:cs="Menlo"/>
          <w:noProof/>
          <w:sz w:val="21"/>
          <w:szCs w:val="21"/>
          <w:lang w:val="en-US"/>
        </w:rPr>
        <w:pPrChange w:id="1187" w:author="Willian" w:date="2016-11-05T11:18:00Z">
          <w:pPr>
            <w:pStyle w:val="NormalWeb"/>
            <w:spacing w:before="0" w:beforeAutospacing="0" w:after="0" w:afterAutospacing="0"/>
            <w:ind w:left="567"/>
            <w:textAlignment w:val="baseline"/>
          </w:pPr>
        </w:pPrChange>
      </w:pPr>
      <w:del w:id="1188" w:author="Willian" w:date="2016-11-05T11:17:00Z">
        <w:r w:rsidRPr="00A66496" w:rsidDel="001537AD">
          <w:rPr>
            <w:rFonts w:ascii="Menlo" w:hAnsi="Menlo" w:cs="Menlo"/>
            <w:noProof/>
            <w:sz w:val="18"/>
            <w:szCs w:val="18"/>
            <w:lang w:val="en-US"/>
          </w:rPr>
          <w:delText>  }</w:delText>
        </w:r>
      </w:del>
    </w:p>
    <w:p w14:paraId="151C8854" w14:textId="77777777" w:rsidR="008B4017" w:rsidRPr="00A66496" w:rsidDel="001537AD" w:rsidRDefault="008B4017">
      <w:pPr>
        <w:rPr>
          <w:del w:id="1189" w:author="Willian" w:date="2016-11-05T11:17:00Z"/>
          <w:rFonts w:ascii="Menlo" w:hAnsi="Menlo" w:cs="Menlo"/>
          <w:noProof/>
          <w:sz w:val="21"/>
          <w:szCs w:val="21"/>
          <w:lang w:val="en-US"/>
        </w:rPr>
        <w:pPrChange w:id="1190" w:author="Willian" w:date="2016-11-05T11:18:00Z">
          <w:pPr>
            <w:pStyle w:val="NormalWeb"/>
            <w:spacing w:before="0" w:beforeAutospacing="0" w:after="0" w:afterAutospacing="0"/>
            <w:ind w:left="567"/>
            <w:textAlignment w:val="baseline"/>
          </w:pPr>
        </w:pPrChange>
      </w:pPr>
      <w:del w:id="1191" w:author="Willian" w:date="2016-11-05T11:17:00Z">
        <w:r w:rsidRPr="00A66496" w:rsidDel="001537AD">
          <w:rPr>
            <w:rFonts w:ascii="Menlo" w:hAnsi="Menlo" w:cs="Menlo"/>
            <w:noProof/>
            <w:sz w:val="18"/>
            <w:szCs w:val="18"/>
            <w:lang w:val="en-US"/>
          </w:rPr>
          <w:delText>}</w:delText>
        </w:r>
      </w:del>
    </w:p>
    <w:p w14:paraId="02A6B691" w14:textId="77777777" w:rsidR="008B4017" w:rsidRPr="00A66496" w:rsidDel="001537AD" w:rsidRDefault="008B4017">
      <w:pPr>
        <w:rPr>
          <w:del w:id="1192" w:author="Willian" w:date="2016-11-05T11:17:00Z"/>
          <w:rFonts w:ascii="Menlo" w:hAnsi="Menlo" w:cs="Menlo"/>
          <w:noProof/>
          <w:sz w:val="21"/>
          <w:szCs w:val="21"/>
          <w:lang w:val="en-US"/>
        </w:rPr>
        <w:pPrChange w:id="1193" w:author="Willian" w:date="2016-11-05T11:18:00Z">
          <w:pPr>
            <w:pStyle w:val="NormalWeb"/>
            <w:spacing w:before="0" w:beforeAutospacing="0" w:after="0" w:afterAutospacing="0"/>
            <w:ind w:left="567"/>
            <w:textAlignment w:val="baseline"/>
          </w:pPr>
        </w:pPrChange>
      </w:pPr>
      <w:del w:id="11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Hearts</w:delText>
        </w:r>
      </w:del>
    </w:p>
    <w:p w14:paraId="50B6870E" w14:textId="77777777" w:rsidR="008B4017" w:rsidRPr="00CF1F40" w:rsidDel="001537AD" w:rsidRDefault="008B4017">
      <w:pPr>
        <w:rPr>
          <w:del w:id="1195" w:author="Willian" w:date="2016-11-05T11:17:00Z"/>
          <w:rFonts w:ascii="Menlo" w:hAnsi="Menlo" w:cs="Menlo"/>
          <w:noProof/>
          <w:sz w:val="21"/>
          <w:szCs w:val="21"/>
        </w:rPr>
        <w:pPrChange w:id="1196" w:author="Willian" w:date="2016-11-05T11:18:00Z">
          <w:pPr>
            <w:pStyle w:val="NormalWeb"/>
            <w:spacing w:before="0" w:beforeAutospacing="0" w:after="620" w:afterAutospacing="0"/>
            <w:ind w:left="567"/>
            <w:textAlignment w:val="baseline"/>
          </w:pPr>
        </w:pPrChange>
      </w:pPr>
      <w:del w:id="1197" w:author="Willian" w:date="2016-11-05T11:17:00Z">
        <w:r w:rsidRPr="00CF1F40" w:rsidDel="001537AD">
          <w:rPr>
            <w:rFonts w:ascii="Menlo" w:hAnsi="Menlo" w:cs="Menlo"/>
            <w:noProof/>
            <w:color w:val="AA3391"/>
            <w:sz w:val="18"/>
            <w:szCs w:val="18"/>
          </w:rPr>
          <w:delText>let</w:delText>
        </w:r>
        <w:r w:rsidRPr="00CF1F40" w:rsidDel="001537AD">
          <w:rPr>
            <w:rFonts w:ascii="Menlo" w:hAnsi="Menlo" w:cs="Menlo"/>
            <w:noProof/>
            <w:sz w:val="18"/>
            <w:szCs w:val="18"/>
          </w:rPr>
          <w:delText xml:space="preserve"> </w:delText>
        </w:r>
        <w:r w:rsidRPr="00CF1F40" w:rsidDel="001537AD">
          <w:rPr>
            <w:rFonts w:ascii="Menlo" w:hAnsi="Menlo" w:cs="Menlo"/>
            <w:noProof/>
            <w:color w:val="3F6E74"/>
            <w:sz w:val="18"/>
            <w:szCs w:val="18"/>
          </w:rPr>
          <w:delText>heartsDescription</w:delText>
        </w:r>
        <w:r w:rsidRPr="00CF1F40" w:rsidDel="001537AD">
          <w:rPr>
            <w:rFonts w:ascii="Menlo" w:hAnsi="Menlo" w:cs="Menlo"/>
            <w:noProof/>
            <w:sz w:val="18"/>
            <w:szCs w:val="18"/>
          </w:rPr>
          <w:delText xml:space="preserve"> = </w:delText>
        </w:r>
        <w:r w:rsidRPr="00CF1F40" w:rsidDel="001537AD">
          <w:rPr>
            <w:rFonts w:ascii="Menlo" w:hAnsi="Menlo" w:cs="Menlo"/>
            <w:noProof/>
            <w:color w:val="3F6E74"/>
            <w:sz w:val="18"/>
            <w:szCs w:val="18"/>
          </w:rPr>
          <w:delText>hearts</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simpleDescription</w:delText>
        </w:r>
        <w:r w:rsidRPr="00CF1F40" w:rsidDel="001537AD">
          <w:rPr>
            <w:rFonts w:ascii="Menlo" w:hAnsi="Menlo" w:cs="Menlo"/>
            <w:noProof/>
            <w:sz w:val="18"/>
            <w:szCs w:val="18"/>
          </w:rPr>
          <w:delText>()</w:delText>
        </w:r>
      </w:del>
    </w:p>
    <w:p w14:paraId="05680EA4" w14:textId="77777777" w:rsidR="008B4017" w:rsidDel="001537AD" w:rsidRDefault="008B4017" w:rsidP="008B4017">
      <w:pPr>
        <w:rPr>
          <w:del w:id="1198" w:author="Willian" w:date="2016-11-05T11:17:00Z"/>
        </w:rPr>
      </w:pPr>
      <w:del w:id="1199" w:author="Willian" w:date="2016-11-05T11:17:00Z">
        <w:r w:rsidDel="001537AD">
          <w:delText xml:space="preserve">Observe as duas maneiras que o membro </w:delText>
        </w:r>
        <w:r w:rsidRPr="00CF1F40" w:rsidDel="001537AD">
          <w:rPr>
            <w:rFonts w:ascii="Menlo" w:hAnsi="Menlo" w:cs="Menlo"/>
            <w:noProof/>
            <w:color w:val="3F6E74"/>
            <w:sz w:val="18"/>
            <w:szCs w:val="18"/>
          </w:rPr>
          <w:delText>Hearts</w:delText>
        </w:r>
        <w:r w:rsidDel="001537AD">
          <w:delText xml:space="preserve"> é referido na enumeração acima: Quando um valor é atribuído a constante </w:delText>
        </w:r>
        <w:r w:rsidRPr="00CF1F40" w:rsidDel="001537AD">
          <w:rPr>
            <w:rFonts w:ascii="Menlo" w:hAnsi="Menlo" w:cs="Menlo"/>
            <w:noProof/>
            <w:color w:val="3F6E74"/>
            <w:sz w:val="18"/>
            <w:szCs w:val="18"/>
          </w:rPr>
          <w:delText>hearts</w:delText>
        </w:r>
        <w:r w:rsidDel="001537AD">
          <w:delText xml:space="preserve">, o membro </w:delText>
        </w:r>
        <w:r w:rsidRPr="00CF1F40" w:rsidDel="001537AD">
          <w:rPr>
            <w:rFonts w:ascii="Menlo" w:hAnsi="Menlo" w:cs="Menlo"/>
            <w:noProof/>
            <w:color w:val="3F6E74"/>
            <w:sz w:val="18"/>
            <w:szCs w:val="18"/>
          </w:rPr>
          <w:delText>Suit</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é referido por seu nome completo porque a constante não tem um tipo explícito (pois a enumeração também não tem). No interior do </w:delText>
        </w:r>
        <w:commentRangeStart w:id="1200"/>
        <w:commentRangeStart w:id="1201"/>
        <w:r w:rsidDel="001537AD">
          <w:delText>comutador</w:delText>
        </w:r>
        <w:commentRangeEnd w:id="1200"/>
        <w:r w:rsidDel="001537AD">
          <w:rPr>
            <w:rStyle w:val="Refdecomentrio"/>
          </w:rPr>
          <w:commentReference w:id="1200"/>
        </w:r>
        <w:commentRangeEnd w:id="1201"/>
        <w:r w:rsidDel="001537AD">
          <w:rPr>
            <w:rStyle w:val="Refdecomentrio"/>
          </w:rPr>
          <w:commentReference w:id="1201"/>
        </w:r>
        <w:r w:rsidDel="001537AD">
          <w:delText xml:space="preserve"> (</w:delText>
        </w:r>
        <w:r w:rsidRPr="00CF1F40" w:rsidDel="001537AD">
          <w:rPr>
            <w:rFonts w:ascii="Menlo" w:hAnsi="Menlo" w:cs="Menlo"/>
            <w:noProof/>
            <w:color w:val="AA3391"/>
            <w:sz w:val="18"/>
            <w:szCs w:val="18"/>
          </w:rPr>
          <w:delText>switch</w:delText>
        </w:r>
        <w:r w:rsidDel="001537AD">
          <w:delText xml:space="preserve">), o membro da enumeração é referido pela sua forma abreviada </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porque o valor de </w:delText>
        </w:r>
        <w:r w:rsidRPr="00CF1F40" w:rsidDel="001537AD">
          <w:rPr>
            <w:rFonts w:ascii="Menlo" w:hAnsi="Menlo" w:cs="Menlo"/>
            <w:noProof/>
            <w:color w:val="AA3391"/>
            <w:sz w:val="18"/>
            <w:szCs w:val="18"/>
          </w:rPr>
          <w:delText>self</w:delText>
        </w:r>
        <w:r w:rsidRPr="00CF1F40" w:rsidDel="001537AD">
          <w:rPr>
            <w:rFonts w:ascii="Menlo" w:hAnsi="Menlo" w:cs="Menlo"/>
            <w:noProof/>
            <w:sz w:val="18"/>
            <w:szCs w:val="18"/>
          </w:rPr>
          <w:delText xml:space="preserve"> </w:delText>
        </w:r>
        <w:r w:rsidDel="001537AD">
          <w:delText>já é conhecido por ser um termo. Você pode utilizar a forma abreviada em qualquer lugar desde que o tipo dos membros da enumeração seja especificado.</w:delText>
        </w:r>
      </w:del>
    </w:p>
    <w:p w14:paraId="040658F0" w14:textId="77777777" w:rsidR="008B4017" w:rsidDel="001537AD" w:rsidRDefault="008B4017">
      <w:pPr>
        <w:rPr>
          <w:del w:id="1202" w:author="Willian" w:date="2016-11-05T11:17:00Z"/>
        </w:rPr>
        <w:pPrChange w:id="1203" w:author="Willian" w:date="2016-11-05T11:18:00Z">
          <w:pPr>
            <w:pStyle w:val="Ttulo3"/>
          </w:pPr>
        </w:pPrChange>
      </w:pPr>
      <w:del w:id="1204" w:author="Willian" w:date="2016-11-05T11:17:00Z">
        <w:r w:rsidDel="001537AD">
          <w:delText>Structs</w:delText>
        </w:r>
      </w:del>
    </w:p>
    <w:p w14:paraId="028E9AE0" w14:textId="77777777" w:rsidR="008B4017" w:rsidDel="001537AD" w:rsidRDefault="008B4017" w:rsidP="008B4017">
      <w:pPr>
        <w:rPr>
          <w:del w:id="1205" w:author="Willian" w:date="2016-11-05T11:17:00Z"/>
        </w:rPr>
      </w:pPr>
      <w:del w:id="1206" w:author="Willian" w:date="2016-11-05T11:17:00Z">
        <w:r w:rsidDel="001537AD">
          <w:rPr>
            <w:b/>
          </w:rPr>
          <w:delText xml:space="preserve">Estruturas </w:delText>
        </w:r>
        <w:r w:rsidDel="001537AD">
          <w:delText xml:space="preserve">apresentam muitos dos comportamentos das classes, incluindo métodos e Inicializadores. Uma das diferenças mais importantes entre </w:delText>
        </w:r>
        <w:r w:rsidDel="001537AD">
          <w:rPr>
            <w:b/>
          </w:rPr>
          <w:delText xml:space="preserve">structs </w:delText>
        </w:r>
        <w:r w:rsidDel="001537AD">
          <w:delText>e classes é que as estruturas são sempre copiadas quando passadas em torno do nosso código, enquanto as classes são passadas por referência. Estruturas são grandes aliadas para definição de tipos de dados leves que não precisam ter capacidades de herança e casting.</w:delText>
        </w:r>
      </w:del>
    </w:p>
    <w:p w14:paraId="33D832E1" w14:textId="77777777" w:rsidR="008B4017" w:rsidRPr="00F7736B" w:rsidDel="001537AD" w:rsidRDefault="008B4017" w:rsidP="008B4017">
      <w:pPr>
        <w:rPr>
          <w:del w:id="1207" w:author="Willian" w:date="2016-11-05T11:17:00Z"/>
        </w:rPr>
      </w:pPr>
      <w:del w:id="1208" w:author="Willian" w:date="2016-11-05T11:17:00Z">
        <w:r w:rsidDel="001537AD">
          <w:delText xml:space="preserve">Use a palavra reservada </w:delText>
        </w:r>
        <w:r w:rsidRPr="00F7736B" w:rsidDel="001537AD">
          <w:rPr>
            <w:rFonts w:ascii="Menlo" w:hAnsi="Menlo" w:cs="Menlo"/>
            <w:noProof/>
            <w:color w:val="AA3391"/>
            <w:sz w:val="18"/>
            <w:szCs w:val="18"/>
          </w:rPr>
          <w:delText>struct</w:delText>
        </w:r>
        <w:r w:rsidRPr="00F7736B" w:rsidDel="001537AD">
          <w:rPr>
            <w:rFonts w:ascii="Menlo" w:hAnsi="Menlo" w:cs="Menlo"/>
            <w:noProof/>
            <w:sz w:val="18"/>
            <w:szCs w:val="18"/>
          </w:rPr>
          <w:delText xml:space="preserve"> </w:delText>
        </w:r>
        <w:r w:rsidDel="001537AD">
          <w:delText>para criar uma estrutura:</w:delText>
        </w:r>
      </w:del>
    </w:p>
    <w:p w14:paraId="0824C1BA" w14:textId="77777777" w:rsidR="008B4017" w:rsidRPr="00A66496" w:rsidDel="001537AD" w:rsidRDefault="008B4017">
      <w:pPr>
        <w:rPr>
          <w:del w:id="1209" w:author="Willian" w:date="2016-11-05T11:17:00Z"/>
          <w:rFonts w:ascii="Menlo" w:hAnsi="Menlo" w:cs="Menlo"/>
          <w:noProof/>
          <w:sz w:val="21"/>
          <w:szCs w:val="21"/>
          <w:lang w:val="en-US"/>
        </w:rPr>
        <w:pPrChange w:id="1210" w:author="Willian" w:date="2016-11-05T11:18:00Z">
          <w:pPr>
            <w:pStyle w:val="NormalWeb"/>
            <w:spacing w:before="460" w:beforeAutospacing="0" w:after="0" w:afterAutospacing="0"/>
            <w:ind w:left="567"/>
            <w:textAlignment w:val="baseline"/>
          </w:pPr>
        </w:pPrChange>
      </w:pPr>
      <w:del w:id="1211" w:author="Willian" w:date="2016-11-05T11:17:00Z">
        <w:r w:rsidRPr="00A66496" w:rsidDel="001537AD">
          <w:rPr>
            <w:rFonts w:ascii="Menlo" w:hAnsi="Menlo" w:cs="Menlo"/>
            <w:noProof/>
            <w:color w:val="AA3391"/>
            <w:sz w:val="18"/>
            <w:szCs w:val="18"/>
            <w:lang w:val="en-US"/>
          </w:rPr>
          <w:delText>struct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 xml:space="preserve"> {</w:delText>
        </w:r>
      </w:del>
    </w:p>
    <w:p w14:paraId="0528BAD7" w14:textId="77777777" w:rsidR="008B4017" w:rsidRPr="00A66496" w:rsidDel="001537AD" w:rsidRDefault="008B4017">
      <w:pPr>
        <w:rPr>
          <w:del w:id="1212" w:author="Willian" w:date="2016-11-05T11:17:00Z"/>
          <w:rFonts w:ascii="Menlo" w:hAnsi="Menlo" w:cs="Menlo"/>
          <w:noProof/>
          <w:sz w:val="21"/>
          <w:szCs w:val="21"/>
          <w:lang w:val="en-US"/>
        </w:rPr>
        <w:pPrChange w:id="1213" w:author="Willian" w:date="2016-11-05T11:18:00Z">
          <w:pPr>
            <w:pStyle w:val="NormalWeb"/>
            <w:spacing w:before="0" w:beforeAutospacing="0" w:after="0" w:afterAutospacing="0"/>
            <w:ind w:left="567"/>
            <w:textAlignment w:val="baseline"/>
          </w:pPr>
        </w:pPrChange>
      </w:pPr>
      <w:del w:id="12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Rank</w:delText>
        </w:r>
      </w:del>
    </w:p>
    <w:p w14:paraId="06947B6A" w14:textId="77777777" w:rsidR="008B4017" w:rsidRPr="00A66496" w:rsidDel="001537AD" w:rsidRDefault="008B4017">
      <w:pPr>
        <w:rPr>
          <w:del w:id="1215" w:author="Willian" w:date="2016-11-05T11:17:00Z"/>
          <w:rFonts w:ascii="Menlo" w:hAnsi="Menlo" w:cs="Menlo"/>
          <w:noProof/>
          <w:sz w:val="21"/>
          <w:szCs w:val="21"/>
          <w:lang w:val="en-US"/>
        </w:rPr>
        <w:pPrChange w:id="1216" w:author="Willian" w:date="2016-11-05T11:18:00Z">
          <w:pPr>
            <w:pStyle w:val="NormalWeb"/>
            <w:spacing w:before="0" w:beforeAutospacing="0" w:after="0" w:afterAutospacing="0"/>
            <w:ind w:left="567"/>
            <w:textAlignment w:val="baseline"/>
          </w:pPr>
        </w:pPrChange>
      </w:pPr>
      <w:del w:id="12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Suit</w:delText>
        </w:r>
      </w:del>
    </w:p>
    <w:p w14:paraId="094F328E" w14:textId="77777777" w:rsidR="008B4017" w:rsidRPr="00A66496" w:rsidDel="001537AD" w:rsidRDefault="008B4017">
      <w:pPr>
        <w:rPr>
          <w:del w:id="1218" w:author="Willian" w:date="2016-11-05T11:17:00Z"/>
          <w:rFonts w:ascii="Menlo" w:hAnsi="Menlo" w:cs="Menlo"/>
          <w:noProof/>
          <w:sz w:val="21"/>
          <w:szCs w:val="21"/>
          <w:lang w:val="en-US"/>
        </w:rPr>
        <w:pPrChange w:id="1219" w:author="Willian" w:date="2016-11-05T11:18:00Z">
          <w:pPr>
            <w:pStyle w:val="NormalWeb"/>
            <w:spacing w:before="0" w:beforeAutospacing="0" w:after="0" w:afterAutospacing="0"/>
            <w:ind w:left="567"/>
            <w:textAlignment w:val="baseline"/>
          </w:pPr>
        </w:pPrChange>
      </w:pPr>
      <w:del w:id="12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3E532909" w14:textId="77777777" w:rsidR="008B4017" w:rsidRPr="00A66496" w:rsidDel="001537AD" w:rsidRDefault="008B4017">
      <w:pPr>
        <w:rPr>
          <w:del w:id="1221" w:author="Willian" w:date="2016-11-05T11:17:00Z"/>
          <w:rFonts w:ascii="Menlo" w:hAnsi="Menlo" w:cs="Menlo"/>
          <w:noProof/>
          <w:sz w:val="21"/>
          <w:szCs w:val="21"/>
          <w:lang w:val="en-US"/>
        </w:rPr>
        <w:pPrChange w:id="1222" w:author="Willian" w:date="2016-11-05T11:18:00Z">
          <w:pPr>
            <w:pStyle w:val="NormalWeb"/>
            <w:spacing w:before="0" w:beforeAutospacing="0" w:after="0" w:afterAutospacing="0"/>
            <w:ind w:left="567"/>
            <w:textAlignment w:val="baseline"/>
          </w:pPr>
        </w:pPrChange>
      </w:pPr>
      <w:del w:id="12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"The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175A01A2" w14:textId="77777777" w:rsidR="008B4017" w:rsidRPr="00A66496" w:rsidDel="001537AD" w:rsidRDefault="008B4017">
      <w:pPr>
        <w:rPr>
          <w:del w:id="1224" w:author="Willian" w:date="2016-11-05T11:17:00Z"/>
          <w:rFonts w:ascii="Menlo" w:hAnsi="Menlo" w:cs="Menlo"/>
          <w:noProof/>
          <w:sz w:val="21"/>
          <w:szCs w:val="21"/>
          <w:lang w:val="en-US"/>
        </w:rPr>
        <w:pPrChange w:id="1225" w:author="Willian" w:date="2016-11-05T11:18:00Z">
          <w:pPr>
            <w:pStyle w:val="NormalWeb"/>
            <w:spacing w:before="0" w:beforeAutospacing="0" w:after="0" w:afterAutospacing="0"/>
            <w:ind w:left="567"/>
            <w:textAlignment w:val="baseline"/>
          </w:pPr>
        </w:pPrChange>
      </w:pPr>
      <w:del w:id="1226" w:author="Willian" w:date="2016-11-05T11:17:00Z">
        <w:r w:rsidRPr="00A66496" w:rsidDel="001537AD">
          <w:rPr>
            <w:rFonts w:ascii="Menlo" w:hAnsi="Menlo" w:cs="Menlo"/>
            <w:noProof/>
            <w:sz w:val="18"/>
            <w:szCs w:val="18"/>
            <w:lang w:val="en-US"/>
          </w:rPr>
          <w:delText>  }</w:delText>
        </w:r>
      </w:del>
    </w:p>
    <w:p w14:paraId="72FD62A4" w14:textId="77777777" w:rsidR="008B4017" w:rsidRPr="00A66496" w:rsidDel="001537AD" w:rsidRDefault="008B4017">
      <w:pPr>
        <w:rPr>
          <w:del w:id="1227" w:author="Willian" w:date="2016-11-05T11:17:00Z"/>
          <w:rFonts w:ascii="Menlo" w:hAnsi="Menlo" w:cs="Menlo"/>
          <w:noProof/>
          <w:sz w:val="21"/>
          <w:szCs w:val="21"/>
          <w:lang w:val="en-US"/>
        </w:rPr>
        <w:pPrChange w:id="1228" w:author="Willian" w:date="2016-11-05T11:18:00Z">
          <w:pPr>
            <w:pStyle w:val="NormalWeb"/>
            <w:spacing w:before="0" w:beforeAutospacing="0" w:after="0" w:afterAutospacing="0"/>
            <w:ind w:left="567"/>
            <w:textAlignment w:val="baseline"/>
          </w:pPr>
        </w:pPrChange>
      </w:pPr>
      <w:del w:id="1229" w:author="Willian" w:date="2016-11-05T11:17:00Z">
        <w:r w:rsidRPr="00A66496" w:rsidDel="001537AD">
          <w:rPr>
            <w:rFonts w:ascii="Menlo" w:hAnsi="Menlo" w:cs="Menlo"/>
            <w:noProof/>
            <w:sz w:val="18"/>
            <w:szCs w:val="18"/>
            <w:lang w:val="en-US"/>
          </w:rPr>
          <w:delText>}</w:delText>
        </w:r>
      </w:del>
    </w:p>
    <w:p w14:paraId="7DBE0FA8" w14:textId="77777777" w:rsidR="008B4017" w:rsidRPr="00A66496" w:rsidDel="001537AD" w:rsidRDefault="008B4017">
      <w:pPr>
        <w:rPr>
          <w:del w:id="1230" w:author="Willian" w:date="2016-11-05T11:17:00Z"/>
          <w:rFonts w:ascii="Menlo" w:hAnsi="Menlo" w:cs="Menlo"/>
          <w:noProof/>
          <w:sz w:val="21"/>
          <w:szCs w:val="21"/>
          <w:lang w:val="en-US"/>
        </w:rPr>
        <w:pPrChange w:id="1231" w:author="Willian" w:date="2016-11-05T11:18:00Z">
          <w:pPr>
            <w:pStyle w:val="NormalWeb"/>
            <w:spacing w:before="0" w:beforeAutospacing="0" w:after="0" w:afterAutospacing="0"/>
            <w:ind w:left="567"/>
            <w:textAlignment w:val="baseline"/>
          </w:pPr>
        </w:pPrChange>
      </w:pPr>
      <w:del w:id="12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threeOfSpades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7F6B9763" w14:textId="77777777" w:rsidR="008B4017" w:rsidRPr="00F7736B" w:rsidDel="001537AD" w:rsidRDefault="008B4017">
      <w:pPr>
        <w:rPr>
          <w:del w:id="1233" w:author="Willian" w:date="2016-11-05T11:17:00Z"/>
          <w:rFonts w:ascii="Menlo" w:hAnsi="Menlo" w:cs="Menlo"/>
          <w:noProof/>
          <w:sz w:val="21"/>
          <w:szCs w:val="21"/>
        </w:rPr>
        <w:pPrChange w:id="1234" w:author="Willian" w:date="2016-11-05T11:18:00Z">
          <w:pPr>
            <w:pStyle w:val="NormalWeb"/>
            <w:spacing w:before="0" w:beforeAutospacing="0" w:after="620" w:afterAutospacing="0"/>
            <w:ind w:left="567"/>
            <w:textAlignment w:val="baseline"/>
          </w:pPr>
        </w:pPrChange>
      </w:pPr>
      <w:del w:id="1235" w:author="Willian" w:date="2016-11-05T11:17:00Z">
        <w:r w:rsidRPr="00F7736B" w:rsidDel="001537AD">
          <w:rPr>
            <w:rFonts w:ascii="Menlo" w:hAnsi="Menlo" w:cs="Menlo"/>
            <w:noProof/>
            <w:color w:val="AA3391"/>
            <w:sz w:val="18"/>
            <w:szCs w:val="18"/>
          </w:rPr>
          <w:delText>let</w:delText>
        </w:r>
        <w:r w:rsidRPr="00F7736B" w:rsidDel="001537AD">
          <w:rPr>
            <w:rFonts w:ascii="Menlo" w:hAnsi="Menlo" w:cs="Menlo"/>
            <w:noProof/>
            <w:sz w:val="18"/>
            <w:szCs w:val="18"/>
          </w:rPr>
          <w:delText xml:space="preserve"> </w:delText>
        </w:r>
        <w:r w:rsidRPr="00F7736B" w:rsidDel="001537AD">
          <w:rPr>
            <w:rFonts w:ascii="Menlo" w:hAnsi="Menlo" w:cs="Menlo"/>
            <w:noProof/>
            <w:color w:val="3F6E74"/>
            <w:sz w:val="18"/>
            <w:szCs w:val="18"/>
          </w:rPr>
          <w:delText>threeOfSpadesDescription</w:delText>
        </w:r>
        <w:r w:rsidRPr="00F7736B" w:rsidDel="001537AD">
          <w:rPr>
            <w:rFonts w:ascii="Menlo" w:hAnsi="Menlo" w:cs="Menlo"/>
            <w:noProof/>
            <w:sz w:val="18"/>
            <w:szCs w:val="18"/>
          </w:rPr>
          <w:delText xml:space="preserve"> = </w:delText>
        </w:r>
        <w:r w:rsidRPr="00F7736B" w:rsidDel="001537AD">
          <w:rPr>
            <w:rFonts w:ascii="Menlo" w:hAnsi="Menlo" w:cs="Menlo"/>
            <w:noProof/>
            <w:color w:val="3F6E74"/>
            <w:sz w:val="18"/>
            <w:szCs w:val="18"/>
          </w:rPr>
          <w:delText>threeOfSpades</w:delText>
        </w:r>
        <w:r w:rsidRPr="00F7736B" w:rsidDel="001537AD">
          <w:rPr>
            <w:rFonts w:ascii="Menlo" w:hAnsi="Menlo" w:cs="Menlo"/>
            <w:noProof/>
            <w:sz w:val="18"/>
            <w:szCs w:val="18"/>
          </w:rPr>
          <w:delText>.</w:delText>
        </w:r>
        <w:r w:rsidRPr="00F7736B" w:rsidDel="001537AD">
          <w:rPr>
            <w:rFonts w:ascii="Menlo" w:hAnsi="Menlo" w:cs="Menlo"/>
            <w:noProof/>
            <w:color w:val="3F6E74"/>
            <w:sz w:val="18"/>
            <w:szCs w:val="18"/>
          </w:rPr>
          <w:delText>simpleDescription</w:delText>
        </w:r>
        <w:r w:rsidRPr="00F7736B" w:rsidDel="001537AD">
          <w:rPr>
            <w:rFonts w:ascii="Menlo" w:hAnsi="Menlo" w:cs="Menlo"/>
            <w:noProof/>
            <w:sz w:val="18"/>
            <w:szCs w:val="18"/>
          </w:rPr>
          <w:delText>()</w:delText>
        </w:r>
      </w:del>
    </w:p>
    <w:p w14:paraId="5D9BBECD" w14:textId="77777777" w:rsidR="008B4017" w:rsidDel="001537AD" w:rsidRDefault="008B4017">
      <w:pPr>
        <w:rPr>
          <w:del w:id="1236" w:author="Willian" w:date="2016-11-05T11:17:00Z"/>
        </w:rPr>
        <w:pPrChange w:id="1237" w:author="Willian" w:date="2016-11-05T11:18:00Z">
          <w:pPr>
            <w:pStyle w:val="Ttulo2"/>
          </w:pPr>
        </w:pPrChange>
      </w:pPr>
      <w:del w:id="1238" w:author="Willian" w:date="2016-11-05T11:17:00Z">
        <w:r w:rsidDel="001537AD">
          <w:delText>Protocolos</w:delText>
        </w:r>
      </w:del>
    </w:p>
    <w:p w14:paraId="3AF3B8D5" w14:textId="77777777" w:rsidR="008B4017" w:rsidDel="001537AD" w:rsidRDefault="008B4017" w:rsidP="008B4017">
      <w:pPr>
        <w:rPr>
          <w:del w:id="1239" w:author="Willian" w:date="2016-11-05T11:17:00Z"/>
        </w:rPr>
      </w:pPr>
      <w:del w:id="1240" w:author="Willian" w:date="2016-11-05T11:17:00Z">
        <w:r w:rsidDel="001537AD">
          <w:delText xml:space="preserve">Um </w:delText>
        </w:r>
        <w:r w:rsidRPr="002A5DB1" w:rsidDel="001537AD">
          <w:rPr>
            <w:b/>
            <w:iCs/>
          </w:rPr>
          <w:delText>protocolo</w:delText>
        </w:r>
        <w:r w:rsidDel="001537AD">
          <w:delText xml:space="preserve"> define um modelo de métodos, propriedades e outros requisitos que se adequam a uma tarefa ou um pedaço de funcionalidade particular. O protocolo na verdade não fornece uma implementação para qualquer um destes requisitos e apenas descreve como uma implementação deverá se assemelhar. O protocolo pode então ser </w:delText>
        </w:r>
        <w:r w:rsidDel="001537AD">
          <w:rPr>
            <w:i/>
            <w:iCs/>
          </w:rPr>
          <w:delText>adotado</w:delText>
        </w:r>
        <w:r w:rsidDel="001537AD">
          <w:delText xml:space="preserve"> por uma classe, estrutura ou enumeração para fornecer uma implementação efetiva dessas exigências. Qualquer um que satisfaça os requisitos de um protocolo é dito que está </w:delText>
        </w:r>
        <w:r w:rsidDel="001537AD">
          <w:rPr>
            <w:i/>
            <w:iCs/>
          </w:rPr>
          <w:delText>em conformidade</w:delText>
        </w:r>
        <w:r w:rsidDel="001537AD">
          <w:delText xml:space="preserve"> com este protocolo.</w:delText>
        </w:r>
      </w:del>
    </w:p>
    <w:p w14:paraId="33068E9C" w14:textId="77777777" w:rsidR="008B4017" w:rsidRPr="002A5DB1" w:rsidDel="001537AD" w:rsidRDefault="008B4017" w:rsidP="008B4017">
      <w:pPr>
        <w:rPr>
          <w:del w:id="1241" w:author="Willian" w:date="2016-11-05T11:17:00Z"/>
        </w:rPr>
      </w:pPr>
      <w:del w:id="1242" w:author="Willian" w:date="2016-11-05T11:17:00Z">
        <w:r w:rsidDel="001537AD">
          <w:delText xml:space="preserve">O protocolo te lembra algo? Sim. Eles são as </w:delText>
        </w:r>
        <w:r w:rsidDel="001537AD">
          <w:rPr>
            <w:b/>
          </w:rPr>
          <w:delText>interfaces</w:delText>
        </w:r>
        <w:r w:rsidDel="001537AD">
          <w:delText xml:space="preserve"> do Java em Swift. O grande diferencial, além do nome, é que protocolos podem definir propriedades e métodos, enquanto uma interface define apenas métodos. Usar o termo protocolo </w:delText>
        </w:r>
      </w:del>
      <w:commentRangeStart w:id="1243"/>
      <w:del w:id="1244" w:author="Willian" w:date="2016-11-04T22:41:00Z">
        <w:r w:rsidDel="00AA40AB">
          <w:delText>soa</w:delText>
        </w:r>
        <w:commentRangeEnd w:id="1243"/>
        <w:r w:rsidDel="00AA40AB">
          <w:rPr>
            <w:rStyle w:val="Refdecomentrio"/>
          </w:rPr>
          <w:commentReference w:id="1243"/>
        </w:r>
        <w:r w:rsidDel="00AA40AB">
          <w:delText xml:space="preserve"> com</w:delText>
        </w:r>
      </w:del>
      <w:del w:id="1245" w:author="Willian" w:date="2016-11-05T11:17:00Z">
        <w:r w:rsidDel="001537AD">
          <w:delText xml:space="preserve"> mais conformidade ao seu papel, já que ambos (protocolo e interfaces) são regras que deverão entrar em conformidade.</w:delText>
        </w:r>
      </w:del>
    </w:p>
    <w:p w14:paraId="1D99B83D" w14:textId="77777777" w:rsidR="008B4017" w:rsidDel="001537AD" w:rsidRDefault="008B4017" w:rsidP="008B4017">
      <w:pPr>
        <w:rPr>
          <w:del w:id="1246" w:author="Willian" w:date="2016-11-05T11:17:00Z"/>
        </w:rPr>
      </w:pPr>
      <w:del w:id="1247" w:author="Willian" w:date="2016-11-05T11:17:00Z">
        <w:r w:rsidDel="001537AD">
          <w:delText xml:space="preserve">Use </w:delText>
        </w:r>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Del="001537AD">
          <w:delText>a declarar um protocolo.</w:delText>
        </w:r>
      </w:del>
    </w:p>
    <w:p w14:paraId="2D3DAD2A" w14:textId="77777777" w:rsidR="008B4017" w:rsidRPr="002A5DB1" w:rsidDel="001537AD" w:rsidRDefault="008B4017">
      <w:pPr>
        <w:rPr>
          <w:del w:id="1248" w:author="Willian" w:date="2016-11-05T11:17:00Z"/>
          <w:rFonts w:ascii="Menlo" w:hAnsi="Menlo" w:cs="Menlo"/>
          <w:sz w:val="21"/>
          <w:szCs w:val="21"/>
        </w:rPr>
        <w:pPrChange w:id="1249" w:author="Willian" w:date="2016-11-05T11:18:00Z">
          <w:pPr>
            <w:pStyle w:val="NormalWeb"/>
            <w:spacing w:before="460" w:beforeAutospacing="0" w:after="0" w:afterAutospacing="0"/>
            <w:ind w:left="885"/>
            <w:textAlignment w:val="baseline"/>
          </w:pPr>
        </w:pPrChange>
      </w:pPr>
      <w:del w:id="1250" w:author="Willian" w:date="2016-11-05T11:17:00Z">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ExampleProtocol</w:delText>
        </w:r>
        <w:r w:rsidRPr="002A5DB1" w:rsidDel="001537AD">
          <w:rPr>
            <w:rFonts w:ascii="Menlo" w:hAnsi="Menlo" w:cs="Menlo"/>
            <w:sz w:val="18"/>
            <w:szCs w:val="18"/>
          </w:rPr>
          <w:delText xml:space="preserve"> {</w:delText>
        </w:r>
      </w:del>
    </w:p>
    <w:p w14:paraId="3228F628" w14:textId="77777777" w:rsidR="008B4017" w:rsidRPr="002A5DB1" w:rsidDel="001537AD" w:rsidRDefault="008B4017">
      <w:pPr>
        <w:rPr>
          <w:del w:id="1251" w:author="Willian" w:date="2016-11-05T11:17:00Z"/>
          <w:rFonts w:ascii="Menlo" w:hAnsi="Menlo" w:cs="Menlo"/>
          <w:sz w:val="21"/>
          <w:szCs w:val="21"/>
        </w:rPr>
        <w:pPrChange w:id="1252" w:author="Willian" w:date="2016-11-05T11:18:00Z">
          <w:pPr>
            <w:pStyle w:val="NormalWeb"/>
            <w:spacing w:before="0" w:beforeAutospacing="0" w:after="0" w:afterAutospacing="0"/>
            <w:ind w:left="885"/>
            <w:textAlignment w:val="baseline"/>
          </w:pPr>
        </w:pPrChange>
      </w:pPr>
      <w:del w:id="1253"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var</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simpleDescription</w:delText>
        </w:r>
        <w:r w:rsidRPr="002A5DB1" w:rsidDel="001537AD">
          <w:rPr>
            <w:rFonts w:ascii="Menlo" w:hAnsi="Menlo" w:cs="Menlo"/>
            <w:sz w:val="18"/>
            <w:szCs w:val="18"/>
          </w:rPr>
          <w:delText xml:space="preserve">: </w:delText>
        </w:r>
        <w:r w:rsidRPr="002A5DB1" w:rsidDel="001537AD">
          <w:rPr>
            <w:rFonts w:ascii="Menlo" w:hAnsi="Menlo" w:cs="Menlo"/>
            <w:color w:val="5C2699"/>
            <w:sz w:val="18"/>
            <w:szCs w:val="18"/>
          </w:rPr>
          <w:delText>String</w:delText>
        </w:r>
        <w:r w:rsidRPr="002A5DB1" w:rsidDel="001537AD">
          <w:rPr>
            <w:rFonts w:ascii="Menlo" w:hAnsi="Menlo" w:cs="Menlo"/>
            <w:sz w:val="18"/>
            <w:szCs w:val="18"/>
          </w:rPr>
          <w:delText xml:space="preserve"> {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w:delText>
        </w:r>
      </w:del>
    </w:p>
    <w:p w14:paraId="68782476" w14:textId="77777777" w:rsidR="008B4017" w:rsidRPr="002A5DB1" w:rsidDel="001537AD" w:rsidRDefault="008B4017">
      <w:pPr>
        <w:rPr>
          <w:del w:id="1254" w:author="Willian" w:date="2016-11-05T11:17:00Z"/>
          <w:rFonts w:ascii="Menlo" w:hAnsi="Menlo" w:cs="Menlo"/>
          <w:sz w:val="21"/>
          <w:szCs w:val="21"/>
        </w:rPr>
        <w:pPrChange w:id="1255" w:author="Willian" w:date="2016-11-05T11:18:00Z">
          <w:pPr>
            <w:pStyle w:val="NormalWeb"/>
            <w:spacing w:before="0" w:beforeAutospacing="0" w:after="0" w:afterAutospacing="0"/>
            <w:ind w:left="885"/>
            <w:textAlignment w:val="baseline"/>
          </w:pPr>
        </w:pPrChange>
      </w:pPr>
      <w:del w:id="1256"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func</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adjust</w:delText>
        </w:r>
        <w:r w:rsidRPr="002A5DB1" w:rsidDel="001537AD">
          <w:rPr>
            <w:rFonts w:ascii="Menlo" w:hAnsi="Menlo" w:cs="Menlo"/>
            <w:sz w:val="18"/>
            <w:szCs w:val="18"/>
          </w:rPr>
          <w:delText>()</w:delText>
        </w:r>
      </w:del>
    </w:p>
    <w:p w14:paraId="641BAB17" w14:textId="77777777" w:rsidR="008B4017" w:rsidRPr="002A5DB1" w:rsidDel="001537AD" w:rsidRDefault="008B4017">
      <w:pPr>
        <w:rPr>
          <w:del w:id="1257" w:author="Willian" w:date="2016-11-05T11:17:00Z"/>
          <w:rFonts w:ascii="Menlo" w:hAnsi="Menlo" w:cs="Menlo"/>
          <w:sz w:val="21"/>
          <w:szCs w:val="21"/>
        </w:rPr>
        <w:pPrChange w:id="1258" w:author="Willian" w:date="2016-11-05T11:18:00Z">
          <w:pPr>
            <w:pStyle w:val="NormalWeb"/>
            <w:spacing w:before="0" w:beforeAutospacing="0" w:after="620" w:afterAutospacing="0"/>
            <w:ind w:left="885"/>
            <w:textAlignment w:val="baseline"/>
          </w:pPr>
        </w:pPrChange>
      </w:pPr>
      <w:del w:id="1259" w:author="Willian" w:date="2016-11-05T11:17:00Z">
        <w:r w:rsidRPr="002A5DB1" w:rsidDel="001537AD">
          <w:rPr>
            <w:rFonts w:ascii="Menlo" w:hAnsi="Menlo" w:cs="Menlo"/>
            <w:sz w:val="18"/>
            <w:szCs w:val="18"/>
          </w:rPr>
          <w:delText>}</w:delText>
        </w:r>
      </w:del>
    </w:p>
    <w:p w14:paraId="147F8499" w14:textId="77777777" w:rsidR="008B4017" w:rsidRPr="002A5DB1" w:rsidDel="001537AD" w:rsidRDefault="008B4017">
      <w:pPr>
        <w:rPr>
          <w:del w:id="1260" w:author="Willian" w:date="2016-11-05T11:17:00Z"/>
        </w:rPr>
        <w:pPrChange w:id="1261" w:author="Willian" w:date="2016-11-05T11:18:00Z">
          <w:pPr>
            <w:pStyle w:val="Dica"/>
          </w:pPr>
        </w:pPrChange>
      </w:pPr>
      <w:del w:id="1262" w:author="Willian" w:date="2016-11-05T11:17:00Z">
        <w:r w:rsidDel="001537AD">
          <w:delText xml:space="preserve">DICA: </w:delText>
        </w:r>
        <w:r w:rsidRPr="002A5DB1" w:rsidDel="001537AD">
          <w:delText xml:space="preserve">A sequência </w:delText>
        </w:r>
        <w:r w:rsidRPr="002A5DB1" w:rsidDel="001537AD">
          <w:rPr>
            <w:rFonts w:ascii="Menlo" w:hAnsi="Menlo" w:cs="Menlo"/>
            <w:sz w:val="18"/>
            <w:szCs w:val="18"/>
          </w:rPr>
          <w:delText xml:space="preserve">{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 </w:delText>
        </w:r>
        <w:r w:rsidRPr="002A5DB1" w:rsidDel="001537AD">
          <w:delText xml:space="preserve">da propriedade </w:delText>
        </w:r>
        <w:r w:rsidRPr="002A5DB1" w:rsidDel="001537AD">
          <w:rPr>
            <w:rFonts w:ascii="Menlo" w:hAnsi="Menlo" w:cs="Menlo"/>
            <w:color w:val="3F6E74"/>
            <w:sz w:val="18"/>
            <w:szCs w:val="18"/>
          </w:rPr>
          <w:delText>simpleDescription</w:delText>
        </w:r>
        <w:r w:rsidRPr="002A5DB1" w:rsidDel="001537AD">
          <w:delText xml:space="preserve"> indica que ele é somente leitura, o que significa que o valor da propriedade pode ser visto, mas nunca ser alterado.</w:delText>
        </w:r>
      </w:del>
    </w:p>
    <w:p w14:paraId="7B0EA2FE" w14:textId="77777777" w:rsidR="008B4017" w:rsidDel="001537AD" w:rsidRDefault="008B4017">
      <w:pPr>
        <w:rPr>
          <w:del w:id="1263" w:author="Willian" w:date="2016-11-05T11:17:00Z"/>
          <w:rFonts w:ascii="Arial" w:hAnsi="Arial"/>
          <w:color w:val="414141"/>
          <w:sz w:val="21"/>
          <w:szCs w:val="21"/>
        </w:rPr>
        <w:pPrChange w:id="1264" w:author="Willian" w:date="2016-11-05T11:18:00Z">
          <w:pPr>
            <w:pStyle w:val="NormalWeb"/>
            <w:spacing w:before="0" w:beforeAutospacing="0" w:after="220" w:afterAutospacing="0"/>
          </w:pPr>
        </w:pPrChange>
      </w:pPr>
    </w:p>
    <w:p w14:paraId="7B8FDA10" w14:textId="77777777" w:rsidR="008B4017" w:rsidDel="001537AD" w:rsidRDefault="008B4017" w:rsidP="008B4017">
      <w:pPr>
        <w:rPr>
          <w:del w:id="1265" w:author="Willian" w:date="2016-11-05T11:17:00Z"/>
        </w:rPr>
      </w:pPr>
      <w:del w:id="1266" w:author="Willian" w:date="2016-11-05T11:17:00Z">
        <w:r w:rsidDel="001537AD">
          <w:delText>Os protocolos podem exigir que tipos (classes, estruturas ou enumerações) conformes tenham propriedades, métodos e operadores específicos. Estes métodos são escritos como parte da definição do protocolo, exatamente da mesma forma que para os métodos de instância e classe normais, porém sem chaves ou um corpo de método.</w:delText>
        </w:r>
      </w:del>
    </w:p>
    <w:p w14:paraId="58AD9850" w14:textId="77777777" w:rsidR="008B4017" w:rsidDel="001537AD" w:rsidRDefault="008B4017" w:rsidP="008B4017">
      <w:pPr>
        <w:rPr>
          <w:del w:id="1267" w:author="Willian" w:date="2016-11-05T11:17:00Z"/>
        </w:rPr>
      </w:pPr>
      <w:del w:id="1268" w:author="Willian" w:date="2016-11-05T11:17:00Z">
        <w:r w:rsidDel="001537AD">
          <w:delText>Classes, estruturas e enumerações podem adotar um protocolo listando o nome dele (do protocolo) após o seu nome (das classes, estruturas ou enumerações), separados por dois pontos. Um tipo (classes, estruturas ou enumerações) pode adotar qualquer quantidade de protocolos, que aparecem em uma lista separada por vírgulas. Se uma classe possui uma superclasse, nome da superclasse deve aparecer em primeiro lugar na lista, seguido dos protocolos. Você garante a conformidade com o protocolo através da implementação de todos os seus requisitos.</w:delText>
        </w:r>
      </w:del>
    </w:p>
    <w:p w14:paraId="16B922AF" w14:textId="77777777" w:rsidR="008B4017" w:rsidDel="001537AD" w:rsidRDefault="008B4017">
      <w:pPr>
        <w:rPr>
          <w:del w:id="1269" w:author="Willian" w:date="2016-11-05T11:17:00Z"/>
        </w:rPr>
        <w:pPrChange w:id="1270" w:author="Willian" w:date="2016-11-05T11:18:00Z">
          <w:pPr>
            <w:pStyle w:val="NormalWeb"/>
            <w:spacing w:before="0" w:beforeAutospacing="0" w:after="220" w:afterAutospacing="0"/>
          </w:pPr>
        </w:pPrChange>
      </w:pPr>
      <w:del w:id="1271" w:author="Willian" w:date="2016-11-05T11:17:00Z">
        <w:r w:rsidDel="001537AD">
          <w:rPr>
            <w:rFonts w:ascii="Arial" w:hAnsi="Arial"/>
            <w:color w:val="414141"/>
            <w:sz w:val="21"/>
            <w:szCs w:val="21"/>
          </w:rPr>
          <w:delText xml:space="preserve">Aqui, </w:delText>
        </w:r>
        <w:r w:rsidRPr="008C4B26" w:rsidDel="001537AD">
          <w:rPr>
            <w:rFonts w:ascii="Menlo" w:hAnsi="Menlo" w:cs="Menlo"/>
            <w:noProof/>
            <w:color w:val="3F6E74"/>
            <w:sz w:val="18"/>
            <w:szCs w:val="18"/>
          </w:rPr>
          <w:delText>SimpleClass</w:delText>
        </w:r>
        <w:r w:rsidDel="001537AD">
          <w:rPr>
            <w:rFonts w:ascii="Arial" w:hAnsi="Arial"/>
            <w:color w:val="414141"/>
            <w:sz w:val="21"/>
            <w:szCs w:val="21"/>
          </w:rPr>
          <w:delText xml:space="preserve"> adota o protocolo </w:delText>
        </w:r>
        <w:r w:rsidRPr="008C4B26" w:rsidDel="001537AD">
          <w:rPr>
            <w:rFonts w:ascii="Menlo" w:hAnsi="Menlo" w:cs="Menlo"/>
            <w:noProof/>
            <w:color w:val="5C2699"/>
            <w:sz w:val="18"/>
            <w:szCs w:val="18"/>
          </w:rPr>
          <w:delText>ExampleProtocol</w:delText>
        </w:r>
        <w:r w:rsidDel="001537AD">
          <w:rPr>
            <w:rFonts w:ascii="Arial" w:hAnsi="Arial"/>
            <w:color w:val="414141"/>
            <w:sz w:val="21"/>
            <w:szCs w:val="21"/>
          </w:rPr>
          <w:delText xml:space="preserve">, e entra em conformidade com o protocolo através da implementação da propriedade </w:delText>
        </w:r>
        <w:r w:rsidRPr="008C4B26" w:rsidDel="001537AD">
          <w:rPr>
            <w:rFonts w:ascii="Menlo" w:hAnsi="Menlo" w:cs="Menlo"/>
            <w:noProof/>
            <w:color w:val="3F6E74"/>
            <w:sz w:val="18"/>
            <w:szCs w:val="18"/>
          </w:rPr>
          <w:delText>simpleDescription</w:delText>
        </w:r>
        <w:r w:rsidDel="001537AD">
          <w:rPr>
            <w:rFonts w:ascii="Arial" w:hAnsi="Arial"/>
            <w:color w:val="414141"/>
            <w:sz w:val="21"/>
            <w:szCs w:val="21"/>
          </w:rPr>
          <w:delText xml:space="preserve"> e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Arial" w:hAnsi="Arial"/>
            <w:color w:val="414141"/>
            <w:sz w:val="21"/>
            <w:szCs w:val="21"/>
          </w:rPr>
          <w:delText>.</w:delText>
        </w:r>
      </w:del>
    </w:p>
    <w:p w14:paraId="57746372" w14:textId="77777777" w:rsidR="008B4017" w:rsidRPr="00A66496" w:rsidDel="001537AD" w:rsidRDefault="008B4017">
      <w:pPr>
        <w:rPr>
          <w:del w:id="1272" w:author="Willian" w:date="2016-11-05T11:17:00Z"/>
          <w:rFonts w:ascii="Menlo" w:hAnsi="Menlo" w:cs="Menlo"/>
          <w:noProof/>
          <w:sz w:val="21"/>
          <w:szCs w:val="21"/>
          <w:lang w:val="en-US"/>
        </w:rPr>
        <w:pPrChange w:id="1273" w:author="Willian" w:date="2016-11-05T11:18:00Z">
          <w:pPr>
            <w:pStyle w:val="NormalWeb"/>
            <w:spacing w:before="460" w:beforeAutospacing="0" w:after="0" w:afterAutospacing="0"/>
            <w:ind w:left="567"/>
            <w:textAlignment w:val="baseline"/>
          </w:pPr>
        </w:pPrChange>
      </w:pPr>
      <w:del w:id="1274"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2717FE62" w14:textId="77777777" w:rsidR="008B4017" w:rsidRPr="00A66496" w:rsidDel="001537AD" w:rsidRDefault="008B4017">
      <w:pPr>
        <w:rPr>
          <w:del w:id="1275" w:author="Willian" w:date="2016-11-05T11:17:00Z"/>
          <w:rFonts w:ascii="Menlo" w:hAnsi="Menlo" w:cs="Menlo"/>
          <w:noProof/>
          <w:sz w:val="21"/>
          <w:szCs w:val="21"/>
          <w:lang w:val="en-US"/>
        </w:rPr>
        <w:pPrChange w:id="1276" w:author="Willian" w:date="2016-11-05T11:18:00Z">
          <w:pPr>
            <w:pStyle w:val="NormalWeb"/>
            <w:spacing w:before="0" w:beforeAutospacing="0" w:after="0" w:afterAutospacing="0"/>
            <w:ind w:left="567"/>
            <w:textAlignment w:val="baseline"/>
          </w:pPr>
        </w:pPrChange>
      </w:pPr>
      <w:del w:id="127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 very simple class."</w:delText>
        </w:r>
      </w:del>
    </w:p>
    <w:p w14:paraId="5E86B3A4" w14:textId="77777777" w:rsidR="008B4017" w:rsidRPr="00A66496" w:rsidDel="001537AD" w:rsidRDefault="008B4017">
      <w:pPr>
        <w:rPr>
          <w:del w:id="1278" w:author="Willian" w:date="2016-11-05T11:17:00Z"/>
          <w:rFonts w:ascii="Menlo" w:hAnsi="Menlo" w:cs="Menlo"/>
          <w:noProof/>
          <w:sz w:val="21"/>
          <w:szCs w:val="21"/>
          <w:lang w:val="en-US"/>
        </w:rPr>
        <w:pPrChange w:id="1279" w:author="Willian" w:date="2016-11-05T11:18:00Z">
          <w:pPr>
            <w:pStyle w:val="NormalWeb"/>
            <w:spacing w:before="0" w:beforeAutospacing="0" w:after="0" w:afterAutospacing="0"/>
            <w:ind w:left="567"/>
            <w:textAlignment w:val="baseline"/>
          </w:pPr>
        </w:pPrChange>
      </w:pPr>
      <w:del w:id="128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anotherProperty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69105</w:delText>
        </w:r>
      </w:del>
    </w:p>
    <w:p w14:paraId="70A683B3" w14:textId="77777777" w:rsidR="008B4017" w:rsidRPr="00A66496" w:rsidDel="001537AD" w:rsidRDefault="008B4017">
      <w:pPr>
        <w:rPr>
          <w:del w:id="1281" w:author="Willian" w:date="2016-11-05T11:17:00Z"/>
          <w:rFonts w:ascii="Menlo" w:hAnsi="Menlo" w:cs="Menlo"/>
          <w:noProof/>
          <w:sz w:val="21"/>
          <w:szCs w:val="21"/>
          <w:lang w:val="en-US"/>
        </w:rPr>
        <w:pPrChange w:id="1282" w:author="Willian" w:date="2016-11-05T11:18:00Z">
          <w:pPr>
            <w:pStyle w:val="NormalWeb"/>
            <w:spacing w:before="0" w:beforeAutospacing="0" w:after="0" w:afterAutospacing="0"/>
            <w:ind w:left="567"/>
            <w:textAlignment w:val="baseline"/>
          </w:pPr>
        </w:pPrChange>
      </w:pPr>
      <w:del w:id="128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3F176429" w14:textId="77777777" w:rsidR="008B4017" w:rsidRPr="00A66496" w:rsidDel="001537AD" w:rsidRDefault="008B4017">
      <w:pPr>
        <w:rPr>
          <w:del w:id="1284" w:author="Willian" w:date="2016-11-05T11:17:00Z"/>
          <w:rFonts w:ascii="Menlo" w:hAnsi="Menlo" w:cs="Menlo"/>
          <w:noProof/>
          <w:sz w:val="21"/>
          <w:szCs w:val="21"/>
          <w:lang w:val="en-US"/>
        </w:rPr>
        <w:pPrChange w:id="1285" w:author="Willian" w:date="2016-11-05T11:18:00Z">
          <w:pPr>
            <w:pStyle w:val="NormalWeb"/>
            <w:spacing w:before="0" w:beforeAutospacing="0" w:after="0" w:afterAutospacing="0"/>
            <w:ind w:left="567"/>
            <w:textAlignment w:val="baseline"/>
          </w:pPr>
        </w:pPrChange>
      </w:pPr>
      <w:del w:id="128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Now 100% adjusted."</w:delText>
        </w:r>
      </w:del>
    </w:p>
    <w:p w14:paraId="7F6A55BA" w14:textId="77777777" w:rsidR="008B4017" w:rsidRPr="00A66496" w:rsidDel="001537AD" w:rsidRDefault="008B4017">
      <w:pPr>
        <w:rPr>
          <w:del w:id="1287" w:author="Willian" w:date="2016-11-05T11:17:00Z"/>
          <w:rFonts w:ascii="Menlo" w:hAnsi="Menlo" w:cs="Menlo"/>
          <w:noProof/>
          <w:sz w:val="21"/>
          <w:szCs w:val="21"/>
          <w:lang w:val="en-US"/>
        </w:rPr>
        <w:pPrChange w:id="1288" w:author="Willian" w:date="2016-11-05T11:18:00Z">
          <w:pPr>
            <w:pStyle w:val="NormalWeb"/>
            <w:spacing w:before="0" w:beforeAutospacing="0" w:after="0" w:afterAutospacing="0"/>
            <w:ind w:left="567"/>
            <w:textAlignment w:val="baseline"/>
          </w:pPr>
        </w:pPrChange>
      </w:pPr>
      <w:del w:id="1289" w:author="Willian" w:date="2016-11-05T11:17:00Z">
        <w:r w:rsidRPr="00A66496" w:rsidDel="001537AD">
          <w:rPr>
            <w:rFonts w:ascii="Menlo" w:hAnsi="Menlo" w:cs="Menlo"/>
            <w:noProof/>
            <w:sz w:val="18"/>
            <w:szCs w:val="18"/>
            <w:lang w:val="en-US"/>
          </w:rPr>
          <w:delText>  }</w:delText>
        </w:r>
      </w:del>
    </w:p>
    <w:p w14:paraId="2D67C2CC" w14:textId="77777777" w:rsidR="008B4017" w:rsidRPr="00A66496" w:rsidDel="001537AD" w:rsidRDefault="008B4017">
      <w:pPr>
        <w:rPr>
          <w:del w:id="1290" w:author="Willian" w:date="2016-11-05T11:17:00Z"/>
          <w:rFonts w:ascii="Menlo" w:hAnsi="Menlo" w:cs="Menlo"/>
          <w:noProof/>
          <w:sz w:val="21"/>
          <w:szCs w:val="21"/>
          <w:lang w:val="en-US"/>
        </w:rPr>
        <w:pPrChange w:id="1291" w:author="Willian" w:date="2016-11-05T11:18:00Z">
          <w:pPr>
            <w:pStyle w:val="NormalWeb"/>
            <w:spacing w:before="0" w:beforeAutospacing="0" w:after="0" w:afterAutospacing="0"/>
            <w:ind w:left="567"/>
            <w:textAlignment w:val="baseline"/>
          </w:pPr>
        </w:pPrChange>
      </w:pPr>
      <w:del w:id="1292" w:author="Willian" w:date="2016-11-05T11:17:00Z">
        <w:r w:rsidRPr="00A66496" w:rsidDel="001537AD">
          <w:rPr>
            <w:rFonts w:ascii="Menlo" w:hAnsi="Menlo" w:cs="Menlo"/>
            <w:noProof/>
            <w:sz w:val="18"/>
            <w:szCs w:val="18"/>
            <w:lang w:val="en-US"/>
          </w:rPr>
          <w:delText>}</w:delText>
        </w:r>
      </w:del>
    </w:p>
    <w:p w14:paraId="00A8DA44" w14:textId="77777777" w:rsidR="008B4017" w:rsidRPr="00A66496" w:rsidDel="001537AD" w:rsidRDefault="008B4017">
      <w:pPr>
        <w:rPr>
          <w:del w:id="1293" w:author="Willian" w:date="2016-11-05T11:17:00Z"/>
          <w:rFonts w:ascii="Menlo" w:hAnsi="Menlo" w:cs="Menlo"/>
          <w:noProof/>
          <w:sz w:val="21"/>
          <w:szCs w:val="21"/>
          <w:lang w:val="en-US"/>
        </w:rPr>
        <w:pPrChange w:id="1294" w:author="Willian" w:date="2016-11-05T11:18:00Z">
          <w:pPr>
            <w:pStyle w:val="NormalWeb"/>
            <w:spacing w:before="0" w:beforeAutospacing="0" w:after="0" w:afterAutospacing="0"/>
            <w:ind w:left="567"/>
            <w:textAlignment w:val="baseline"/>
          </w:pPr>
        </w:pPrChange>
      </w:pPr>
      <w:del w:id="129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w:delText>
        </w:r>
      </w:del>
    </w:p>
    <w:p w14:paraId="68CA011F" w14:textId="77777777" w:rsidR="008B4017" w:rsidRPr="00A66496" w:rsidDel="001537AD" w:rsidRDefault="008B4017">
      <w:pPr>
        <w:rPr>
          <w:del w:id="1296" w:author="Willian" w:date="2016-11-05T11:17:00Z"/>
          <w:rFonts w:ascii="Menlo" w:hAnsi="Menlo" w:cs="Menlo"/>
          <w:noProof/>
          <w:sz w:val="21"/>
          <w:szCs w:val="21"/>
          <w:lang w:val="en-US"/>
        </w:rPr>
        <w:pPrChange w:id="1297" w:author="Willian" w:date="2016-11-05T11:18:00Z">
          <w:pPr>
            <w:pStyle w:val="NormalWeb"/>
            <w:spacing w:before="0" w:beforeAutospacing="0" w:after="0" w:afterAutospacing="0"/>
            <w:ind w:left="567"/>
            <w:textAlignment w:val="baseline"/>
          </w:pPr>
        </w:pPrChange>
      </w:pPr>
      <w:del w:id="1298" w:author="Willian" w:date="2016-11-05T11:17:00Z">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w:delText>
        </w:r>
      </w:del>
    </w:p>
    <w:p w14:paraId="2899F8BA" w14:textId="77777777" w:rsidR="008B4017" w:rsidRPr="00A66496" w:rsidDel="001537AD" w:rsidRDefault="008B4017">
      <w:pPr>
        <w:rPr>
          <w:del w:id="1299" w:author="Willian" w:date="2016-11-05T11:17:00Z"/>
          <w:rFonts w:ascii="Menlo" w:hAnsi="Menlo" w:cs="Menlo"/>
          <w:noProof/>
          <w:sz w:val="21"/>
          <w:szCs w:val="21"/>
          <w:lang w:val="en-US"/>
        </w:rPr>
        <w:pPrChange w:id="1300" w:author="Willian" w:date="2016-11-05T11:18:00Z">
          <w:pPr>
            <w:pStyle w:val="NormalWeb"/>
            <w:spacing w:before="0" w:beforeAutospacing="0" w:after="620" w:afterAutospacing="0"/>
            <w:ind w:left="567"/>
            <w:textAlignment w:val="baseline"/>
          </w:pPr>
        </w:pPrChange>
      </w:pPr>
      <w:del w:id="1301"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del>
    </w:p>
    <w:p w14:paraId="35E7BD2E" w14:textId="77777777" w:rsidR="008B4017" w:rsidDel="001537AD" w:rsidRDefault="008B4017" w:rsidP="008B4017">
      <w:pPr>
        <w:rPr>
          <w:del w:id="1302" w:author="Willian" w:date="2016-11-05T11:17:00Z"/>
        </w:rPr>
      </w:pPr>
      <w:del w:id="1303" w:author="Willian" w:date="2016-11-05T11:17:00Z">
        <w:r w:rsidDel="001537AD">
          <w:delText xml:space="preserve">Os protocolos são os tipos de primeira classe, o que significa que eles podem ser tratados como outros tipos nomeados. Por exemplo, você pode criar um array de </w:delText>
        </w:r>
        <w:r w:rsidRPr="008C4B26" w:rsidDel="001537AD">
          <w:rPr>
            <w:rFonts w:ascii="Menlo" w:hAnsi="Menlo" w:cs="Menlo"/>
            <w:noProof/>
            <w:color w:val="5C2699"/>
            <w:sz w:val="18"/>
            <w:szCs w:val="18"/>
          </w:rPr>
          <w:delText>ExampleProtocol</w:delText>
        </w:r>
        <w:r w:rsidRPr="008C4B26" w:rsidDel="001537AD">
          <w:rPr>
            <w:rFonts w:ascii="Menlo" w:hAnsi="Menlo" w:cs="Menlo"/>
            <w:noProof/>
            <w:sz w:val="18"/>
            <w:szCs w:val="18"/>
          </w:rPr>
          <w:delText xml:space="preserve"> </w:delText>
        </w:r>
        <w:r w:rsidDel="001537AD">
          <w:delText xml:space="preserve">e chamar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Verdana" w:hAnsi="Verdana"/>
            <w:color w:val="808080"/>
            <w:sz w:val="18"/>
            <w:szCs w:val="18"/>
          </w:rPr>
          <w:delText xml:space="preserve"> </w:delText>
        </w:r>
        <w:r w:rsidDel="001537AD">
          <w:delText xml:space="preserve">em cada um dos itens dele (porque qualquer item deste array deve garantir a implementação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delText>, um dos requisitos do protocolo).</w:delText>
        </w:r>
      </w:del>
    </w:p>
    <w:p w14:paraId="16515DBD" w14:textId="77777777" w:rsidR="008B4017" w:rsidRPr="00A66496" w:rsidDel="001537AD" w:rsidRDefault="008B4017">
      <w:pPr>
        <w:rPr>
          <w:del w:id="1304" w:author="Willian" w:date="2016-11-05T11:17:00Z"/>
          <w:rFonts w:ascii="Menlo" w:hAnsi="Menlo" w:cs="Menlo"/>
          <w:noProof/>
          <w:sz w:val="21"/>
          <w:szCs w:val="21"/>
          <w:lang w:val="en-US"/>
        </w:rPr>
        <w:pPrChange w:id="1305" w:author="Willian" w:date="2016-11-05T11:18:00Z">
          <w:pPr>
            <w:pStyle w:val="NormalWeb"/>
            <w:spacing w:before="460" w:beforeAutospacing="0" w:after="0" w:afterAutospacing="0"/>
            <w:ind w:left="567"/>
            <w:textAlignment w:val="baseline"/>
          </w:pPr>
        </w:pPrChange>
      </w:pPr>
      <w:del w:id="130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4A85CED6" w14:textId="77777777" w:rsidR="008B4017" w:rsidRPr="00A66496" w:rsidDel="001537AD" w:rsidRDefault="008B4017">
      <w:pPr>
        <w:rPr>
          <w:del w:id="1307" w:author="Willian" w:date="2016-11-05T11:17:00Z"/>
          <w:rFonts w:ascii="Menlo" w:hAnsi="Menlo" w:cs="Menlo"/>
          <w:noProof/>
          <w:sz w:val="21"/>
          <w:szCs w:val="21"/>
          <w:lang w:val="en-US"/>
        </w:rPr>
        <w:pPrChange w:id="1308" w:author="Willian" w:date="2016-11-05T11:18:00Z">
          <w:pPr>
            <w:pStyle w:val="NormalWeb"/>
            <w:spacing w:before="0" w:beforeAutospacing="0" w:after="0" w:afterAutospacing="0"/>
            <w:ind w:left="567"/>
            <w:textAlignment w:val="baseline"/>
          </w:pPr>
        </w:pPrChange>
      </w:pPr>
      <w:del w:id="130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"Another very simple class."</w:delText>
        </w:r>
      </w:del>
    </w:p>
    <w:p w14:paraId="0A5CC3E8" w14:textId="77777777" w:rsidR="008B4017" w:rsidRPr="00A66496" w:rsidDel="001537AD" w:rsidRDefault="008B4017">
      <w:pPr>
        <w:rPr>
          <w:del w:id="1310" w:author="Willian" w:date="2016-11-05T11:17:00Z"/>
          <w:rFonts w:ascii="Menlo" w:hAnsi="Menlo" w:cs="Menlo"/>
          <w:noProof/>
          <w:sz w:val="21"/>
          <w:szCs w:val="21"/>
          <w:lang w:val="en-US"/>
        </w:rPr>
        <w:pPrChange w:id="1311" w:author="Willian" w:date="2016-11-05T11:18:00Z">
          <w:pPr>
            <w:pStyle w:val="NormalWeb"/>
            <w:spacing w:before="0" w:beforeAutospacing="0" w:after="0" w:afterAutospacing="0"/>
            <w:ind w:left="567"/>
            <w:textAlignment w:val="baseline"/>
          </w:pPr>
        </w:pPrChange>
      </w:pPr>
      <w:del w:id="13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23D45ECB" w14:textId="77777777" w:rsidR="008B4017" w:rsidRPr="00A66496" w:rsidDel="001537AD" w:rsidRDefault="008B4017">
      <w:pPr>
        <w:rPr>
          <w:del w:id="1313" w:author="Willian" w:date="2016-11-05T11:17:00Z"/>
          <w:rFonts w:ascii="Menlo" w:hAnsi="Menlo" w:cs="Menlo"/>
          <w:noProof/>
          <w:sz w:val="21"/>
          <w:szCs w:val="21"/>
          <w:lang w:val="en-US"/>
        </w:rPr>
        <w:pPrChange w:id="1314" w:author="Willian" w:date="2016-11-05T11:18:00Z">
          <w:pPr>
            <w:pStyle w:val="NormalWeb"/>
            <w:spacing w:before="0" w:beforeAutospacing="0" w:after="0" w:afterAutospacing="0"/>
            <w:ind w:left="567"/>
            <w:textAlignment w:val="baseline"/>
          </w:pPr>
        </w:pPrChange>
      </w:pPr>
      <w:del w:id="131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Adjusted."</w:delText>
        </w:r>
      </w:del>
    </w:p>
    <w:p w14:paraId="25455E7A" w14:textId="77777777" w:rsidR="008B4017" w:rsidRPr="00A66496" w:rsidDel="001537AD" w:rsidRDefault="008B4017">
      <w:pPr>
        <w:rPr>
          <w:del w:id="1316" w:author="Willian" w:date="2016-11-05T11:17:00Z"/>
          <w:rFonts w:ascii="Menlo" w:hAnsi="Menlo" w:cs="Menlo"/>
          <w:noProof/>
          <w:sz w:val="21"/>
          <w:szCs w:val="21"/>
          <w:lang w:val="en-US"/>
        </w:rPr>
        <w:pPrChange w:id="1317" w:author="Willian" w:date="2016-11-05T11:18:00Z">
          <w:pPr>
            <w:pStyle w:val="NormalWeb"/>
            <w:spacing w:before="0" w:beforeAutospacing="0" w:after="0" w:afterAutospacing="0"/>
            <w:ind w:left="567"/>
            <w:textAlignment w:val="baseline"/>
          </w:pPr>
        </w:pPrChange>
      </w:pPr>
      <w:del w:id="1318" w:author="Willian" w:date="2016-11-05T11:17:00Z">
        <w:r w:rsidRPr="00A66496" w:rsidDel="001537AD">
          <w:rPr>
            <w:rFonts w:ascii="Menlo" w:hAnsi="Menlo" w:cs="Menlo"/>
            <w:noProof/>
            <w:sz w:val="18"/>
            <w:szCs w:val="18"/>
            <w:lang w:val="en-US"/>
          </w:rPr>
          <w:delText>  }</w:delText>
        </w:r>
      </w:del>
    </w:p>
    <w:p w14:paraId="714621CB" w14:textId="77777777" w:rsidR="008B4017" w:rsidRPr="00A66496" w:rsidDel="001537AD" w:rsidRDefault="008B4017">
      <w:pPr>
        <w:rPr>
          <w:del w:id="1319" w:author="Willian" w:date="2016-11-05T11:17:00Z"/>
          <w:rFonts w:ascii="Menlo" w:hAnsi="Menlo" w:cs="Menlo"/>
          <w:noProof/>
          <w:sz w:val="21"/>
          <w:szCs w:val="21"/>
          <w:lang w:val="en-US"/>
        </w:rPr>
        <w:pPrChange w:id="1320" w:author="Willian" w:date="2016-11-05T11:18:00Z">
          <w:pPr>
            <w:pStyle w:val="NormalWeb"/>
            <w:spacing w:before="0" w:beforeAutospacing="0" w:after="0" w:afterAutospacing="0"/>
            <w:ind w:left="567"/>
            <w:textAlignment w:val="baseline"/>
          </w:pPr>
        </w:pPrChange>
      </w:pPr>
      <w:del w:id="1321" w:author="Willian" w:date="2016-11-05T11:17:00Z">
        <w:r w:rsidRPr="00A66496" w:rsidDel="001537AD">
          <w:rPr>
            <w:rFonts w:ascii="Menlo" w:hAnsi="Menlo" w:cs="Menlo"/>
            <w:noProof/>
            <w:sz w:val="18"/>
            <w:szCs w:val="18"/>
            <w:lang w:val="en-US"/>
          </w:rPr>
          <w:delText>}</w:delText>
        </w:r>
      </w:del>
    </w:p>
    <w:p w14:paraId="2A8B60C8" w14:textId="77777777" w:rsidR="008B4017" w:rsidRPr="00A66496" w:rsidDel="001537AD" w:rsidRDefault="008B4017">
      <w:pPr>
        <w:spacing w:before="0" w:after="200"/>
        <w:rPr>
          <w:del w:id="1322" w:author="Willian" w:date="2016-11-05T11:17:00Z"/>
          <w:rFonts w:ascii="Menlo" w:eastAsia="Times New Roman" w:hAnsi="Menlo" w:cs="Menlo"/>
          <w:noProof/>
          <w:sz w:val="21"/>
          <w:szCs w:val="21"/>
          <w:lang w:val="en-US"/>
        </w:rPr>
        <w:pPrChange w:id="1323" w:author="Willian" w:date="2016-11-05T11:18:00Z">
          <w:pPr>
            <w:spacing w:before="100" w:beforeAutospacing="1" w:after="100" w:afterAutospacing="1"/>
            <w:ind w:left="567"/>
            <w:jc w:val="left"/>
            <w:textAlignment w:val="baseline"/>
          </w:pPr>
        </w:pPrChange>
      </w:pPr>
    </w:p>
    <w:p w14:paraId="400CB232" w14:textId="77777777" w:rsidR="008B4017" w:rsidRPr="00A66496" w:rsidDel="001537AD" w:rsidRDefault="008B4017">
      <w:pPr>
        <w:rPr>
          <w:del w:id="1324" w:author="Willian" w:date="2016-11-05T11:17:00Z"/>
          <w:rFonts w:ascii="Menlo" w:hAnsi="Menlo" w:cs="Menlo"/>
          <w:noProof/>
          <w:sz w:val="21"/>
          <w:szCs w:val="21"/>
          <w:lang w:val="en-US"/>
        </w:rPr>
        <w:pPrChange w:id="1325" w:author="Willian" w:date="2016-11-05T11:18:00Z">
          <w:pPr>
            <w:pStyle w:val="NormalWeb"/>
            <w:spacing w:before="0" w:beforeAutospacing="0" w:after="0" w:afterAutospacing="0"/>
            <w:ind w:left="567"/>
            <w:textAlignment w:val="baseline"/>
          </w:pPr>
        </w:pPrChange>
      </w:pPr>
      <w:del w:id="13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w:delText>
        </w:r>
      </w:del>
    </w:p>
    <w:p w14:paraId="421D0453" w14:textId="77777777" w:rsidR="008B4017" w:rsidRPr="00A66496" w:rsidDel="001537AD" w:rsidRDefault="008B4017">
      <w:pPr>
        <w:rPr>
          <w:del w:id="1327" w:author="Willian" w:date="2016-11-05T11:17:00Z"/>
          <w:rFonts w:ascii="Menlo" w:hAnsi="Menlo" w:cs="Menlo"/>
          <w:noProof/>
          <w:sz w:val="21"/>
          <w:szCs w:val="21"/>
          <w:lang w:val="en-US"/>
        </w:rPr>
        <w:pPrChange w:id="1328" w:author="Willian" w:date="2016-11-05T11:18:00Z">
          <w:pPr>
            <w:pStyle w:val="NormalWeb"/>
            <w:spacing w:before="0" w:beforeAutospacing="0" w:after="0" w:afterAutospacing="0"/>
            <w:ind w:left="567"/>
            <w:textAlignment w:val="baseline"/>
          </w:pPr>
        </w:pPrChange>
      </w:pPr>
      <w:del w:id="13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instance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xml:space="preserve"> {</w:delText>
        </w:r>
      </w:del>
    </w:p>
    <w:p w14:paraId="6E3BCE06" w14:textId="77777777" w:rsidR="008B4017" w:rsidRPr="008C4B26" w:rsidDel="001537AD" w:rsidRDefault="008B4017">
      <w:pPr>
        <w:rPr>
          <w:del w:id="1330" w:author="Willian" w:date="2016-11-05T11:17:00Z"/>
          <w:rFonts w:ascii="Menlo" w:hAnsi="Menlo" w:cs="Menlo"/>
          <w:noProof/>
          <w:sz w:val="21"/>
          <w:szCs w:val="21"/>
        </w:rPr>
        <w:pPrChange w:id="1331" w:author="Willian" w:date="2016-11-05T11:18:00Z">
          <w:pPr>
            <w:pStyle w:val="NormalWeb"/>
            <w:spacing w:before="0" w:beforeAutospacing="0" w:after="0" w:afterAutospacing="0"/>
            <w:ind w:left="567"/>
            <w:textAlignment w:val="baseline"/>
          </w:pPr>
        </w:pPrChange>
      </w:pPr>
      <w:del w:id="1332" w:author="Willian" w:date="2016-11-05T11:17:00Z">
        <w:r w:rsidRPr="00A66496" w:rsidDel="001537AD">
          <w:rPr>
            <w:rFonts w:ascii="Menlo" w:hAnsi="Menlo" w:cs="Menlo"/>
            <w:noProof/>
            <w:sz w:val="18"/>
            <w:szCs w:val="18"/>
            <w:lang w:val="en-US"/>
          </w:rPr>
          <w:delText>  </w:delText>
        </w:r>
        <w:r w:rsidRPr="008C4B26" w:rsidDel="001537AD">
          <w:rPr>
            <w:rFonts w:ascii="Menlo" w:hAnsi="Menlo" w:cs="Menlo"/>
            <w:noProof/>
            <w:color w:val="3F6E74"/>
            <w:sz w:val="18"/>
            <w:szCs w:val="18"/>
          </w:rPr>
          <w:delText>instance</w:delText>
        </w:r>
        <w:r w:rsidRPr="008C4B26" w:rsidDel="001537AD">
          <w:rPr>
            <w:rFonts w:ascii="Menlo" w:hAnsi="Menlo" w:cs="Menlo"/>
            <w:noProof/>
            <w:sz w:val="18"/>
            <w:szCs w:val="18"/>
          </w:rPr>
          <w:delText>.</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del>
    </w:p>
    <w:p w14:paraId="075BAF46" w14:textId="77777777" w:rsidR="008B4017" w:rsidRPr="008C4B26" w:rsidDel="001537AD" w:rsidRDefault="008B4017">
      <w:pPr>
        <w:rPr>
          <w:del w:id="1333" w:author="Willian" w:date="2016-11-05T11:17:00Z"/>
          <w:rFonts w:ascii="Menlo" w:hAnsi="Menlo" w:cs="Menlo"/>
          <w:noProof/>
          <w:sz w:val="21"/>
          <w:szCs w:val="21"/>
        </w:rPr>
        <w:pPrChange w:id="1334" w:author="Willian" w:date="2016-11-05T11:18:00Z">
          <w:pPr>
            <w:pStyle w:val="NormalWeb"/>
            <w:spacing w:before="0" w:beforeAutospacing="0" w:after="0" w:afterAutospacing="0"/>
            <w:ind w:left="567"/>
            <w:textAlignment w:val="baseline"/>
          </w:pPr>
        </w:pPrChange>
      </w:pPr>
      <w:del w:id="1335" w:author="Willian" w:date="2016-11-05T11:17:00Z">
        <w:r w:rsidRPr="008C4B26" w:rsidDel="001537AD">
          <w:rPr>
            <w:rFonts w:ascii="Menlo" w:hAnsi="Menlo" w:cs="Menlo"/>
            <w:noProof/>
            <w:sz w:val="18"/>
            <w:szCs w:val="18"/>
          </w:rPr>
          <w:delText>}</w:delText>
        </w:r>
      </w:del>
    </w:p>
    <w:p w14:paraId="635FC3E7" w14:textId="77777777" w:rsidR="008B4017" w:rsidRPr="008C4B26" w:rsidDel="001537AD" w:rsidRDefault="008B4017">
      <w:pPr>
        <w:rPr>
          <w:del w:id="1336" w:author="Willian" w:date="2016-11-05T11:17:00Z"/>
          <w:rFonts w:ascii="Menlo" w:hAnsi="Menlo" w:cs="Menlo"/>
          <w:noProof/>
        </w:rPr>
        <w:pPrChange w:id="1337" w:author="Willian" w:date="2016-11-05T11:18:00Z">
          <w:pPr>
            <w:pStyle w:val="NormalWeb"/>
            <w:spacing w:before="0" w:beforeAutospacing="0" w:after="620" w:afterAutospacing="0"/>
            <w:ind w:left="567"/>
            <w:textAlignment w:val="baseline"/>
          </w:pPr>
        </w:pPrChange>
      </w:pPr>
      <w:del w:id="1338" w:author="Willian" w:date="2016-11-05T11:17:00Z">
        <w:r w:rsidRPr="008C4B26" w:rsidDel="001537AD">
          <w:rPr>
            <w:rFonts w:ascii="Menlo" w:hAnsi="Menlo" w:cs="Menlo"/>
            <w:noProof/>
            <w:color w:val="3F6E74"/>
            <w:sz w:val="18"/>
            <w:szCs w:val="18"/>
          </w:rPr>
          <w:delText>protocolArray</w:delText>
        </w:r>
      </w:del>
    </w:p>
    <w:p w14:paraId="6BEB6CF3" w14:textId="77777777" w:rsidR="008B4017" w:rsidDel="001537AD" w:rsidRDefault="008B4017">
      <w:pPr>
        <w:rPr>
          <w:del w:id="1339" w:author="Willian" w:date="2016-11-05T11:17:00Z"/>
          <w:shd w:val="clear" w:color="auto" w:fill="FFFFFF"/>
        </w:rPr>
        <w:pPrChange w:id="1340" w:author="Willian" w:date="2016-11-05T11:18:00Z">
          <w:pPr>
            <w:pStyle w:val="Ttulo2"/>
          </w:pPr>
        </w:pPrChange>
      </w:pPr>
      <w:del w:id="1341" w:author="Willian" w:date="2016-11-05T11:17:00Z">
        <w:r w:rsidDel="001537AD">
          <w:rPr>
            <w:shd w:val="clear" w:color="auto" w:fill="FFFFFF"/>
          </w:rPr>
          <w:delText>Funções (avançado) e Closures</w:delText>
        </w:r>
      </w:del>
    </w:p>
    <w:p w14:paraId="41BFA608" w14:textId="77777777" w:rsidR="008B4017" w:rsidDel="001537AD" w:rsidRDefault="008B4017" w:rsidP="008B4017">
      <w:pPr>
        <w:rPr>
          <w:del w:id="1342" w:author="Willian" w:date="2016-11-05T11:17:00Z"/>
        </w:rPr>
      </w:pPr>
      <w:del w:id="1343" w:author="Willian" w:date="2016-11-05T11:17:00Z">
        <w:r w:rsidDel="001537AD">
          <w:rPr>
            <w:shd w:val="clear" w:color="auto" w:fill="FFFFFF"/>
          </w:rPr>
          <w:delText xml:space="preserve">Relembrando, use </w:delText>
        </w:r>
        <w:r w:rsidRPr="005649CE" w:rsidDel="001537AD">
          <w:rPr>
            <w:rFonts w:ascii="Menlo" w:hAnsi="Menlo" w:cs="Menlo"/>
            <w:color w:val="AA3391"/>
            <w:sz w:val="18"/>
            <w:szCs w:val="18"/>
            <w:shd w:val="clear" w:color="auto" w:fill="FFFFFF"/>
          </w:rPr>
          <w:delText>func</w:delText>
        </w:r>
        <w:r w:rsidRPr="005649CE" w:rsidDel="001537AD">
          <w:rPr>
            <w:rFonts w:ascii="Menlo" w:hAnsi="Menlo" w:cs="Menlo"/>
            <w:color w:val="414141"/>
            <w:sz w:val="18"/>
            <w:szCs w:val="18"/>
            <w:shd w:val="clear" w:color="auto" w:fill="FFFFFF"/>
          </w:rPr>
          <w:delText xml:space="preserve"> </w:delText>
        </w:r>
        <w:r w:rsidDel="001537AD">
          <w:rPr>
            <w:shd w:val="clear" w:color="auto" w:fill="FFFFFF"/>
          </w:rPr>
          <w:delText xml:space="preserve">para declarar uma função. Chame uma função, seguindo o seu nome com uma lista de argumentos entre parênteses. Use </w:delText>
        </w:r>
        <w:r w:rsidDel="001537AD">
          <w:rPr>
            <w:rFonts w:ascii="Verdana" w:hAnsi="Verdana"/>
            <w:color w:val="808080"/>
            <w:sz w:val="26"/>
            <w:shd w:val="clear" w:color="auto" w:fill="FFFFFF"/>
          </w:rPr>
          <w:delText>-&gt;</w:delText>
        </w:r>
        <w:r w:rsidDel="001537AD">
          <w:rPr>
            <w:shd w:val="clear" w:color="auto" w:fill="FFFFFF"/>
          </w:rPr>
          <w:delText>para separar os nomes de parâmetros e tipos de tipo de retorno da função.</w:delText>
        </w:r>
      </w:del>
    </w:p>
    <w:p w14:paraId="70514F34" w14:textId="77777777" w:rsidR="008B4017" w:rsidRPr="00A66496" w:rsidDel="001537AD" w:rsidRDefault="008B4017">
      <w:pPr>
        <w:rPr>
          <w:del w:id="1344" w:author="Willian" w:date="2016-11-05T11:17:00Z"/>
          <w:rFonts w:ascii="Menlo" w:hAnsi="Menlo" w:cs="Menlo"/>
          <w:noProof/>
          <w:color w:val="414141"/>
          <w:sz w:val="21"/>
          <w:szCs w:val="21"/>
          <w:lang w:val="en-US"/>
        </w:rPr>
        <w:pPrChange w:id="1345" w:author="Willian" w:date="2016-11-05T11:18:00Z">
          <w:pPr>
            <w:pStyle w:val="NormalWeb"/>
            <w:shd w:val="clear" w:color="auto" w:fill="FFFFFF"/>
            <w:spacing w:before="460" w:beforeAutospacing="0" w:after="0" w:afterAutospacing="0"/>
            <w:ind w:left="885"/>
            <w:textAlignment w:val="baseline"/>
          </w:pPr>
        </w:pPrChange>
      </w:pPr>
      <w:del w:id="1346"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7A5876F9" w14:textId="77777777" w:rsidR="008B4017" w:rsidRPr="00A66496" w:rsidDel="001537AD" w:rsidRDefault="008B4017">
      <w:pPr>
        <w:rPr>
          <w:del w:id="1347" w:author="Willian" w:date="2016-11-05T11:17:00Z"/>
          <w:rFonts w:ascii="Menlo" w:hAnsi="Menlo" w:cs="Menlo"/>
          <w:noProof/>
          <w:color w:val="414141"/>
          <w:sz w:val="21"/>
          <w:szCs w:val="21"/>
          <w:lang w:val="en-US"/>
        </w:rPr>
        <w:pPrChange w:id="1348" w:author="Willian" w:date="2016-11-05T11:18:00Z">
          <w:pPr>
            <w:pStyle w:val="NormalWeb"/>
            <w:shd w:val="clear" w:color="auto" w:fill="FFFFFF"/>
            <w:spacing w:before="0" w:beforeAutospacing="0" w:after="0" w:afterAutospacing="0"/>
            <w:ind w:left="885"/>
            <w:textAlignment w:val="baseline"/>
          </w:pPr>
        </w:pPrChange>
      </w:pPr>
      <w:del w:id="134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2ED91CAE" w14:textId="77777777" w:rsidR="008B4017" w:rsidRPr="00A66496" w:rsidDel="001537AD" w:rsidRDefault="008B4017">
      <w:pPr>
        <w:rPr>
          <w:del w:id="1350" w:author="Willian" w:date="2016-11-05T11:17:00Z"/>
          <w:rFonts w:ascii="Menlo" w:hAnsi="Menlo" w:cs="Menlo"/>
          <w:noProof/>
          <w:color w:val="414141"/>
          <w:sz w:val="18"/>
          <w:szCs w:val="18"/>
          <w:shd w:val="clear" w:color="auto" w:fill="FFFFFF"/>
          <w:lang w:val="en-US"/>
        </w:rPr>
        <w:pPrChange w:id="1351" w:author="Willian" w:date="2016-11-05T11:18:00Z">
          <w:pPr>
            <w:pStyle w:val="NormalWeb"/>
            <w:shd w:val="clear" w:color="auto" w:fill="FFFFFF"/>
            <w:spacing w:before="0" w:beforeAutospacing="0" w:after="0" w:afterAutospacing="0"/>
            <w:ind w:left="885"/>
            <w:textAlignment w:val="baseline"/>
          </w:pPr>
        </w:pPrChange>
      </w:pPr>
      <w:del w:id="1352" w:author="Willian" w:date="2016-11-05T11:17:00Z">
        <w:r w:rsidRPr="00A66496" w:rsidDel="001537AD">
          <w:rPr>
            <w:rFonts w:ascii="Menlo" w:hAnsi="Menlo" w:cs="Menlo"/>
            <w:noProof/>
            <w:color w:val="414141"/>
            <w:sz w:val="18"/>
            <w:szCs w:val="18"/>
            <w:shd w:val="clear" w:color="auto" w:fill="FFFFFF"/>
            <w:lang w:val="en-US"/>
          </w:rPr>
          <w:delText>}</w:delText>
        </w:r>
      </w:del>
    </w:p>
    <w:p w14:paraId="5A2DFA2E" w14:textId="77777777" w:rsidR="008B4017" w:rsidRPr="00A66496" w:rsidDel="001537AD" w:rsidRDefault="008B4017">
      <w:pPr>
        <w:rPr>
          <w:del w:id="1353" w:author="Willian" w:date="2016-11-05T11:17:00Z"/>
          <w:rFonts w:ascii="Menlo" w:hAnsi="Menlo" w:cs="Menlo"/>
          <w:noProof/>
          <w:color w:val="414141"/>
          <w:sz w:val="21"/>
          <w:szCs w:val="21"/>
          <w:lang w:val="en-US"/>
        </w:rPr>
        <w:pPrChange w:id="1354" w:author="Willian" w:date="2016-11-05T11:18:00Z">
          <w:pPr>
            <w:pStyle w:val="NormalWeb"/>
            <w:shd w:val="clear" w:color="auto" w:fill="FFFFFF"/>
            <w:spacing w:before="0" w:beforeAutospacing="0" w:after="0" w:afterAutospacing="0"/>
            <w:ind w:left="885"/>
            <w:textAlignment w:val="baseline"/>
          </w:pPr>
        </w:pPrChange>
      </w:pPr>
    </w:p>
    <w:p w14:paraId="30E38EAE" w14:textId="77777777" w:rsidR="008B4017" w:rsidRPr="00A66496" w:rsidDel="001537AD" w:rsidRDefault="008B4017">
      <w:pPr>
        <w:rPr>
          <w:del w:id="1355" w:author="Willian" w:date="2016-11-05T11:17:00Z"/>
          <w:rFonts w:ascii="Menlo" w:hAnsi="Menlo" w:cs="Menlo"/>
          <w:noProof/>
          <w:color w:val="414141"/>
          <w:sz w:val="21"/>
          <w:szCs w:val="21"/>
          <w:lang w:val="en-US"/>
        </w:rPr>
        <w:pPrChange w:id="1356" w:author="Willian" w:date="2016-11-05T11:18:00Z">
          <w:pPr>
            <w:pStyle w:val="NormalWeb"/>
            <w:shd w:val="clear" w:color="auto" w:fill="FFFFFF"/>
            <w:spacing w:before="0" w:beforeAutospacing="0" w:after="620" w:afterAutospacing="0"/>
            <w:ind w:left="885"/>
            <w:textAlignment w:val="baseline"/>
          </w:pPr>
        </w:pPrChange>
      </w:pPr>
      <w:del w:id="1357" w:author="Willian" w:date="2016-11-05T11:17:00Z">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"Bob"</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"Tuesday"</w:delText>
        </w:r>
        <w:r w:rsidRPr="00A66496" w:rsidDel="001537AD">
          <w:rPr>
            <w:rFonts w:ascii="Menlo" w:hAnsi="Menlo" w:cs="Menlo"/>
            <w:noProof/>
            <w:color w:val="414141"/>
            <w:sz w:val="18"/>
            <w:szCs w:val="18"/>
            <w:shd w:val="clear" w:color="auto" w:fill="FFFFFF"/>
            <w:lang w:val="en-US"/>
          </w:rPr>
          <w:delText>)</w:delText>
        </w:r>
      </w:del>
    </w:p>
    <w:p w14:paraId="24E56621" w14:textId="77777777" w:rsidR="008B4017" w:rsidDel="001537AD" w:rsidRDefault="008B4017" w:rsidP="008B4017">
      <w:pPr>
        <w:rPr>
          <w:del w:id="1358" w:author="Willian" w:date="2016-11-05T11:17:00Z"/>
        </w:rPr>
      </w:pPr>
      <w:del w:id="1359" w:author="Willian" w:date="2016-11-05T11:17:00Z">
        <w:r w:rsidDel="001537AD">
          <w:rPr>
            <w:shd w:val="clear" w:color="auto" w:fill="FFFFFF"/>
          </w:rPr>
          <w:delText xml:space="preserve">Por padrão, as funções usam seus nomes de parâmetros como etiquetas ou rótulos para seus argumentos. Você pode escrever um rótulo personalizado de um argumento antes do nome do parâmetro, ou escrever um sublinhado  </w:delText>
        </w:r>
        <w:r w:rsidDel="001537AD">
          <w:rPr>
            <w:rFonts w:ascii="Verdana" w:hAnsi="Verdana"/>
            <w:color w:val="808080"/>
            <w:sz w:val="26"/>
            <w:shd w:val="clear" w:color="auto" w:fill="FFFFFF"/>
          </w:rPr>
          <w:delText xml:space="preserve">_ </w:delText>
        </w:r>
        <w:r w:rsidDel="001537AD">
          <w:rPr>
            <w:shd w:val="clear" w:color="auto" w:fill="FFFFFF"/>
          </w:rPr>
          <w:delText>para não rótulo no argumento.</w:delText>
        </w:r>
      </w:del>
    </w:p>
    <w:p w14:paraId="0F8BCD51" w14:textId="77777777" w:rsidR="008B4017" w:rsidRPr="00A66496" w:rsidDel="001537AD" w:rsidRDefault="008B4017">
      <w:pPr>
        <w:rPr>
          <w:del w:id="1360" w:author="Willian" w:date="2016-11-05T11:17:00Z"/>
          <w:rFonts w:ascii="Menlo" w:hAnsi="Menlo" w:cs="Menlo"/>
          <w:noProof/>
          <w:color w:val="414141"/>
          <w:sz w:val="21"/>
          <w:szCs w:val="21"/>
          <w:lang w:val="en-US"/>
        </w:rPr>
        <w:pPrChange w:id="1361" w:author="Willian" w:date="2016-11-05T11:18:00Z">
          <w:pPr>
            <w:pStyle w:val="NormalWeb"/>
            <w:shd w:val="clear" w:color="auto" w:fill="FFFFFF"/>
            <w:spacing w:before="460" w:beforeAutospacing="0" w:after="0" w:afterAutospacing="0"/>
            <w:ind w:left="709"/>
            <w:textAlignment w:val="baseline"/>
          </w:pPr>
        </w:pPrChange>
      </w:pPr>
      <w:del w:id="1362"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AA3391"/>
            <w:sz w:val="18"/>
            <w:szCs w:val="18"/>
            <w:shd w:val="clear" w:color="auto" w:fill="FFFFFF"/>
            <w:lang w:val="en-US"/>
          </w:rPr>
          <w:delText>_</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0150614A" w14:textId="77777777" w:rsidR="008B4017" w:rsidRPr="00A66496" w:rsidDel="001537AD" w:rsidRDefault="008B4017">
      <w:pPr>
        <w:rPr>
          <w:del w:id="1363" w:author="Willian" w:date="2016-11-05T11:17:00Z"/>
          <w:rFonts w:ascii="Menlo" w:hAnsi="Menlo" w:cs="Menlo"/>
          <w:noProof/>
          <w:color w:val="414141"/>
          <w:sz w:val="21"/>
          <w:szCs w:val="21"/>
          <w:lang w:val="en-US"/>
        </w:rPr>
        <w:pPrChange w:id="1364" w:author="Willian" w:date="2016-11-05T11:18:00Z">
          <w:pPr>
            <w:pStyle w:val="NormalWeb"/>
            <w:shd w:val="clear" w:color="auto" w:fill="FFFFFF"/>
            <w:spacing w:before="0" w:beforeAutospacing="0" w:after="0" w:afterAutospacing="0"/>
            <w:ind w:left="709"/>
            <w:textAlignment w:val="baseline"/>
          </w:pPr>
        </w:pPrChange>
      </w:pPr>
      <w:del w:id="136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03B10497" w14:textId="77777777" w:rsidR="008B4017" w:rsidDel="001537AD" w:rsidRDefault="008B4017">
      <w:pPr>
        <w:rPr>
          <w:del w:id="1366" w:author="Willian" w:date="2016-11-05T11:17:00Z"/>
          <w:rFonts w:ascii="Menlo" w:hAnsi="Menlo" w:cs="Menlo"/>
          <w:noProof/>
          <w:color w:val="414141"/>
          <w:sz w:val="18"/>
          <w:szCs w:val="18"/>
          <w:shd w:val="clear" w:color="auto" w:fill="FFFFFF"/>
        </w:rPr>
        <w:pPrChange w:id="1367" w:author="Willian" w:date="2016-11-05T11:18:00Z">
          <w:pPr>
            <w:pStyle w:val="NormalWeb"/>
            <w:shd w:val="clear" w:color="auto" w:fill="FFFFFF"/>
            <w:spacing w:before="0" w:beforeAutospacing="0" w:after="0" w:afterAutospacing="0"/>
            <w:ind w:left="709"/>
            <w:textAlignment w:val="baseline"/>
          </w:pPr>
        </w:pPrChange>
      </w:pPr>
      <w:del w:id="1368" w:author="Willian" w:date="2016-11-05T11:17:00Z">
        <w:r w:rsidRPr="005649CE" w:rsidDel="001537AD">
          <w:rPr>
            <w:rFonts w:ascii="Menlo" w:hAnsi="Menlo" w:cs="Menlo"/>
            <w:noProof/>
            <w:color w:val="414141"/>
            <w:sz w:val="18"/>
            <w:szCs w:val="18"/>
            <w:shd w:val="clear" w:color="auto" w:fill="FFFFFF"/>
          </w:rPr>
          <w:delText>}</w:delText>
        </w:r>
      </w:del>
    </w:p>
    <w:p w14:paraId="3909CAE1" w14:textId="77777777" w:rsidR="008B4017" w:rsidDel="001537AD" w:rsidRDefault="008B4017">
      <w:pPr>
        <w:rPr>
          <w:del w:id="1369" w:author="Willian" w:date="2016-11-05T11:17:00Z"/>
          <w:rFonts w:ascii="Menlo" w:hAnsi="Menlo" w:cs="Menlo"/>
          <w:noProof/>
          <w:color w:val="414141"/>
          <w:sz w:val="18"/>
          <w:szCs w:val="18"/>
          <w:shd w:val="clear" w:color="auto" w:fill="FFFFFF"/>
        </w:rPr>
        <w:pPrChange w:id="1370" w:author="Willian" w:date="2016-11-05T11:18:00Z">
          <w:pPr>
            <w:pStyle w:val="NormalWeb"/>
            <w:shd w:val="clear" w:color="auto" w:fill="FFFFFF"/>
            <w:spacing w:before="0" w:beforeAutospacing="0" w:after="0" w:afterAutospacing="0"/>
            <w:ind w:left="709"/>
            <w:textAlignment w:val="baseline"/>
          </w:pPr>
        </w:pPrChange>
      </w:pPr>
    </w:p>
    <w:p w14:paraId="47B8FDA6" w14:textId="77777777" w:rsidR="008B4017" w:rsidRPr="005649CE" w:rsidDel="001537AD" w:rsidRDefault="008B4017">
      <w:pPr>
        <w:rPr>
          <w:del w:id="1371" w:author="Willian" w:date="2016-11-05T11:17:00Z"/>
          <w:rFonts w:ascii="Menlo" w:hAnsi="Menlo" w:cs="Menlo"/>
          <w:noProof/>
          <w:color w:val="414141"/>
          <w:sz w:val="21"/>
          <w:szCs w:val="21"/>
        </w:rPr>
        <w:pPrChange w:id="1372" w:author="Willian" w:date="2016-11-05T11:18:00Z">
          <w:pPr>
            <w:pStyle w:val="NormalWeb"/>
            <w:shd w:val="clear" w:color="auto" w:fill="FFFFFF"/>
            <w:spacing w:before="0" w:beforeAutospacing="0" w:after="620" w:afterAutospacing="0"/>
            <w:ind w:left="709"/>
            <w:textAlignment w:val="baseline"/>
          </w:pPr>
        </w:pPrChange>
      </w:pPr>
      <w:del w:id="1373" w:author="Willian" w:date="2016-11-05T11:17:00Z">
        <w:r w:rsidRPr="005649CE" w:rsidDel="001537AD">
          <w:rPr>
            <w:rFonts w:ascii="Menlo" w:hAnsi="Menlo" w:cs="Menlo"/>
            <w:noProof/>
            <w:color w:val="3F6E74"/>
            <w:sz w:val="18"/>
            <w:szCs w:val="18"/>
            <w:shd w:val="clear" w:color="auto" w:fill="FFFFFF"/>
          </w:rPr>
          <w:delText>greet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C41A16"/>
            <w:sz w:val="18"/>
            <w:szCs w:val="18"/>
            <w:shd w:val="clear" w:color="auto" w:fill="FFFFFF"/>
          </w:rPr>
          <w:delText>"John"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3F6E74"/>
            <w:sz w:val="18"/>
            <w:szCs w:val="18"/>
            <w:shd w:val="clear" w:color="auto" w:fill="FFFFFF"/>
          </w:rPr>
          <w:delText>on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C41A16"/>
            <w:sz w:val="18"/>
            <w:szCs w:val="18"/>
            <w:shd w:val="clear" w:color="auto" w:fill="FFFFFF"/>
          </w:rPr>
          <w:delText>"Wednesday"</w:delText>
        </w:r>
        <w:r w:rsidRPr="005649CE" w:rsidDel="001537AD">
          <w:rPr>
            <w:rFonts w:ascii="Menlo" w:hAnsi="Menlo" w:cs="Menlo"/>
            <w:noProof/>
            <w:color w:val="414141"/>
            <w:sz w:val="18"/>
            <w:szCs w:val="18"/>
            <w:shd w:val="clear" w:color="auto" w:fill="FFFFFF"/>
          </w:rPr>
          <w:delText>)</w:delText>
        </w:r>
      </w:del>
    </w:p>
    <w:p w14:paraId="1EE7B714" w14:textId="77777777" w:rsidR="008B4017" w:rsidDel="001537AD" w:rsidRDefault="008B4017" w:rsidP="008B4017">
      <w:pPr>
        <w:rPr>
          <w:del w:id="1374" w:author="Willian" w:date="2016-11-05T11:17:00Z"/>
          <w:rFonts w:ascii="Times New Roman" w:hAnsi="Times New Roman"/>
          <w:sz w:val="24"/>
        </w:rPr>
      </w:pPr>
      <w:del w:id="1375" w:author="Willian" w:date="2016-11-05T11:17:00Z">
        <w:r w:rsidDel="001537AD">
          <w:rPr>
            <w:shd w:val="clear" w:color="auto" w:fill="FFFFFF"/>
          </w:rPr>
          <w:delText>Use uma tupla para definir um valor composto, que possibilita retornar vários valores de uma só vez na mesma função. Os elementos de uma tupla podem ser referidos pelo nome ou pelo número.</w:delText>
        </w:r>
      </w:del>
    </w:p>
    <w:p w14:paraId="3A6731B7" w14:textId="77777777" w:rsidR="008B4017" w:rsidRPr="00A66496" w:rsidDel="001537AD" w:rsidRDefault="008B4017">
      <w:pPr>
        <w:rPr>
          <w:del w:id="1376" w:author="Willian" w:date="2016-11-05T11:17:00Z"/>
          <w:rFonts w:ascii="Menlo" w:hAnsi="Menlo" w:cs="Menlo"/>
          <w:noProof/>
          <w:color w:val="414141"/>
          <w:sz w:val="21"/>
          <w:szCs w:val="21"/>
          <w:lang w:val="en-US"/>
        </w:rPr>
        <w:pPrChange w:id="1377" w:author="Willian" w:date="2016-11-05T11:18:00Z">
          <w:pPr>
            <w:pStyle w:val="NormalWeb"/>
            <w:shd w:val="clear" w:color="auto" w:fill="FFFFFF"/>
            <w:spacing w:before="460" w:beforeAutospacing="0" w:after="0" w:afterAutospacing="0"/>
            <w:ind w:left="567"/>
            <w:textAlignment w:val="baseline"/>
          </w:pPr>
        </w:pPrChange>
      </w:pPr>
      <w:del w:id="137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23EAFCD8" w14:textId="77777777" w:rsidR="008B4017" w:rsidRPr="00A66496" w:rsidDel="001537AD" w:rsidRDefault="008B4017">
      <w:pPr>
        <w:rPr>
          <w:del w:id="1379" w:author="Willian" w:date="2016-11-05T11:17:00Z"/>
          <w:rFonts w:ascii="Menlo" w:hAnsi="Menlo" w:cs="Menlo"/>
          <w:noProof/>
          <w:color w:val="414141"/>
          <w:sz w:val="21"/>
          <w:szCs w:val="21"/>
          <w:lang w:val="en-US"/>
        </w:rPr>
        <w:pPrChange w:id="1380" w:author="Willian" w:date="2016-11-05T11:18:00Z">
          <w:pPr>
            <w:pStyle w:val="NormalWeb"/>
            <w:shd w:val="clear" w:color="auto" w:fill="FFFFFF"/>
            <w:spacing w:before="0" w:beforeAutospacing="0" w:after="0" w:afterAutospacing="0"/>
            <w:ind w:left="567"/>
            <w:textAlignment w:val="baseline"/>
          </w:pPr>
        </w:pPrChange>
      </w:pPr>
      <w:del w:id="138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08F2A943" w14:textId="77777777" w:rsidR="008B4017" w:rsidRPr="00A66496" w:rsidDel="001537AD" w:rsidRDefault="008B4017">
      <w:pPr>
        <w:rPr>
          <w:del w:id="1382" w:author="Willian" w:date="2016-11-05T11:17:00Z"/>
          <w:rFonts w:ascii="Menlo" w:hAnsi="Menlo" w:cs="Menlo"/>
          <w:noProof/>
          <w:color w:val="414141"/>
          <w:sz w:val="21"/>
          <w:szCs w:val="21"/>
          <w:lang w:val="en-US"/>
        </w:rPr>
        <w:pPrChange w:id="1383" w:author="Willian" w:date="2016-11-05T11:18:00Z">
          <w:pPr>
            <w:pStyle w:val="NormalWeb"/>
            <w:shd w:val="clear" w:color="auto" w:fill="FFFFFF"/>
            <w:spacing w:before="0" w:beforeAutospacing="0" w:after="0" w:afterAutospacing="0"/>
            <w:ind w:left="567"/>
            <w:textAlignment w:val="baseline"/>
          </w:pPr>
        </w:pPrChange>
      </w:pPr>
      <w:del w:id="138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60542B0E" w14:textId="77777777" w:rsidR="008B4017" w:rsidRPr="00A66496" w:rsidDel="001537AD" w:rsidRDefault="008B4017">
      <w:pPr>
        <w:rPr>
          <w:del w:id="1385" w:author="Willian" w:date="2016-11-05T11:17:00Z"/>
          <w:rFonts w:ascii="Menlo" w:hAnsi="Menlo" w:cs="Menlo"/>
          <w:noProof/>
          <w:color w:val="414141"/>
          <w:sz w:val="21"/>
          <w:szCs w:val="21"/>
          <w:lang w:val="en-US"/>
        </w:rPr>
        <w:pPrChange w:id="1386" w:author="Willian" w:date="2016-11-05T11:18:00Z">
          <w:pPr>
            <w:pStyle w:val="NormalWeb"/>
            <w:shd w:val="clear" w:color="auto" w:fill="FFFFFF"/>
            <w:spacing w:before="0" w:beforeAutospacing="0" w:after="0" w:afterAutospacing="0"/>
            <w:ind w:left="567"/>
            <w:textAlignment w:val="baseline"/>
          </w:pPr>
        </w:pPrChange>
      </w:pPr>
      <w:del w:id="138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1804AF60" w14:textId="77777777" w:rsidR="008B4017" w:rsidRPr="00A66496" w:rsidDel="001537AD" w:rsidRDefault="008B4017">
      <w:pPr>
        <w:rPr>
          <w:del w:id="1388" w:author="Willian" w:date="2016-11-05T11:17:00Z"/>
          <w:rFonts w:ascii="Menlo" w:hAnsi="Menlo" w:cs="Menlo"/>
          <w:noProof/>
          <w:color w:val="414141"/>
          <w:sz w:val="21"/>
          <w:szCs w:val="21"/>
          <w:lang w:val="en-US"/>
        </w:rPr>
        <w:pPrChange w:id="1389" w:author="Willian" w:date="2016-11-05T11:18:00Z">
          <w:pPr>
            <w:pStyle w:val="NormalWeb"/>
            <w:shd w:val="clear" w:color="auto" w:fill="FFFFFF"/>
            <w:spacing w:before="0" w:beforeAutospacing="0" w:after="0" w:afterAutospacing="0"/>
            <w:ind w:left="567"/>
            <w:textAlignment w:val="baseline"/>
          </w:pPr>
        </w:pPrChange>
      </w:pPr>
      <w:del w:id="1390" w:author="Willian" w:date="2016-11-05T11:17:00Z">
        <w:r w:rsidRPr="00A66496" w:rsidDel="001537AD">
          <w:rPr>
            <w:rFonts w:ascii="Menlo" w:hAnsi="Menlo" w:cs="Menlo"/>
            <w:noProof/>
            <w:color w:val="414141"/>
            <w:sz w:val="18"/>
            <w:szCs w:val="18"/>
            <w:shd w:val="clear" w:color="auto" w:fill="FFFFFF"/>
            <w:lang w:val="en-US"/>
          </w:rPr>
          <w:delText> </w:delText>
        </w:r>
      </w:del>
    </w:p>
    <w:p w14:paraId="06C8AFF3" w14:textId="77777777" w:rsidR="008B4017" w:rsidRPr="00A66496" w:rsidDel="001537AD" w:rsidRDefault="008B4017">
      <w:pPr>
        <w:rPr>
          <w:del w:id="1391" w:author="Willian" w:date="2016-11-05T11:17:00Z"/>
          <w:rFonts w:ascii="Menlo" w:hAnsi="Menlo" w:cs="Menlo"/>
          <w:noProof/>
          <w:color w:val="414141"/>
          <w:sz w:val="21"/>
          <w:szCs w:val="21"/>
          <w:lang w:val="en-US"/>
        </w:rPr>
        <w:pPrChange w:id="1392" w:author="Willian" w:date="2016-11-05T11:18:00Z">
          <w:pPr>
            <w:pStyle w:val="NormalWeb"/>
            <w:shd w:val="clear" w:color="auto" w:fill="FFFFFF"/>
            <w:spacing w:before="0" w:beforeAutospacing="0" w:after="0" w:afterAutospacing="0"/>
            <w:ind w:left="567"/>
            <w:textAlignment w:val="baseline"/>
          </w:pPr>
        </w:pPrChange>
      </w:pPr>
      <w:del w:id="139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xml:space="preserve"> {</w:delText>
        </w:r>
      </w:del>
    </w:p>
    <w:p w14:paraId="5C12A7FC" w14:textId="77777777" w:rsidR="008B4017" w:rsidRPr="00A66496" w:rsidDel="001537AD" w:rsidRDefault="008B4017">
      <w:pPr>
        <w:rPr>
          <w:del w:id="1394" w:author="Willian" w:date="2016-11-05T11:17:00Z"/>
          <w:rFonts w:ascii="Menlo" w:hAnsi="Menlo" w:cs="Menlo"/>
          <w:noProof/>
          <w:color w:val="414141"/>
          <w:sz w:val="21"/>
          <w:szCs w:val="21"/>
          <w:lang w:val="en-US"/>
        </w:rPr>
        <w:pPrChange w:id="1395" w:author="Willian" w:date="2016-11-05T11:18:00Z">
          <w:pPr>
            <w:pStyle w:val="NormalWeb"/>
            <w:shd w:val="clear" w:color="auto" w:fill="FFFFFF"/>
            <w:spacing w:before="0" w:beforeAutospacing="0" w:after="0" w:afterAutospacing="0"/>
            <w:ind w:left="567"/>
            <w:textAlignment w:val="baseline"/>
          </w:pPr>
        </w:pPrChange>
      </w:pPr>
      <w:del w:id="139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del>
    </w:p>
    <w:p w14:paraId="52C35CEA" w14:textId="77777777" w:rsidR="008B4017" w:rsidRPr="00A66496" w:rsidDel="001537AD" w:rsidRDefault="008B4017">
      <w:pPr>
        <w:rPr>
          <w:del w:id="1397" w:author="Willian" w:date="2016-11-05T11:17:00Z"/>
          <w:rFonts w:ascii="Menlo" w:hAnsi="Menlo" w:cs="Menlo"/>
          <w:noProof/>
          <w:color w:val="414141"/>
          <w:sz w:val="21"/>
          <w:szCs w:val="21"/>
          <w:lang w:val="en-US"/>
        </w:rPr>
        <w:pPrChange w:id="1398" w:author="Willian" w:date="2016-11-05T11:18:00Z">
          <w:pPr>
            <w:pStyle w:val="NormalWeb"/>
            <w:shd w:val="clear" w:color="auto" w:fill="FFFFFF"/>
            <w:spacing w:before="0" w:beforeAutospacing="0" w:after="0" w:afterAutospacing="0"/>
            <w:ind w:left="567"/>
            <w:textAlignment w:val="baseline"/>
          </w:pPr>
        </w:pPrChange>
      </w:pPr>
      <w:del w:id="139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2BD06C34" w14:textId="77777777" w:rsidR="008B4017" w:rsidRPr="00A66496" w:rsidDel="001537AD" w:rsidRDefault="008B4017">
      <w:pPr>
        <w:rPr>
          <w:del w:id="1400" w:author="Willian" w:date="2016-11-05T11:17:00Z"/>
          <w:rFonts w:ascii="Menlo" w:hAnsi="Menlo" w:cs="Menlo"/>
          <w:noProof/>
          <w:color w:val="414141"/>
          <w:sz w:val="21"/>
          <w:szCs w:val="21"/>
          <w:lang w:val="en-US"/>
        </w:rPr>
        <w:pPrChange w:id="1401" w:author="Willian" w:date="2016-11-05T11:18:00Z">
          <w:pPr>
            <w:pStyle w:val="NormalWeb"/>
            <w:shd w:val="clear" w:color="auto" w:fill="FFFFFF"/>
            <w:spacing w:before="0" w:beforeAutospacing="0" w:after="0" w:afterAutospacing="0"/>
            <w:ind w:left="567"/>
            <w:textAlignment w:val="baseline"/>
          </w:pPr>
        </w:pPrChange>
      </w:pPr>
      <w:del w:id="1402" w:author="Willian" w:date="2016-11-05T11:17:00Z">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AA3391"/>
            <w:sz w:val="18"/>
            <w:szCs w:val="18"/>
            <w:shd w:val="clear" w:color="auto" w:fill="FFFFFF"/>
            <w:lang w:val="en-US"/>
          </w:rPr>
          <w:delText>else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del>
    </w:p>
    <w:p w14:paraId="75D3CFA5" w14:textId="77777777" w:rsidR="008B4017" w:rsidRPr="00A66496" w:rsidDel="001537AD" w:rsidRDefault="008B4017">
      <w:pPr>
        <w:rPr>
          <w:del w:id="1403" w:author="Willian" w:date="2016-11-05T11:17:00Z"/>
          <w:rFonts w:ascii="Menlo" w:hAnsi="Menlo" w:cs="Menlo"/>
          <w:noProof/>
          <w:color w:val="414141"/>
          <w:sz w:val="21"/>
          <w:szCs w:val="21"/>
          <w:lang w:val="en-US"/>
        </w:rPr>
        <w:pPrChange w:id="1404" w:author="Willian" w:date="2016-11-05T11:18:00Z">
          <w:pPr>
            <w:pStyle w:val="NormalWeb"/>
            <w:shd w:val="clear" w:color="auto" w:fill="FFFFFF"/>
            <w:spacing w:before="0" w:beforeAutospacing="0" w:after="0" w:afterAutospacing="0"/>
            <w:ind w:left="567"/>
            <w:textAlignment w:val="baseline"/>
          </w:pPr>
        </w:pPrChange>
      </w:pPr>
      <w:del w:id="14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59D1D517" w14:textId="77777777" w:rsidR="008B4017" w:rsidRPr="00A66496" w:rsidDel="001537AD" w:rsidRDefault="008B4017">
      <w:pPr>
        <w:rPr>
          <w:del w:id="1406" w:author="Willian" w:date="2016-11-05T11:17:00Z"/>
          <w:rFonts w:ascii="Menlo" w:hAnsi="Menlo" w:cs="Menlo"/>
          <w:noProof/>
          <w:color w:val="414141"/>
          <w:sz w:val="21"/>
          <w:szCs w:val="21"/>
          <w:lang w:val="en-US"/>
        </w:rPr>
        <w:pPrChange w:id="1407" w:author="Willian" w:date="2016-11-05T11:18:00Z">
          <w:pPr>
            <w:pStyle w:val="NormalWeb"/>
            <w:shd w:val="clear" w:color="auto" w:fill="FFFFFF"/>
            <w:spacing w:before="0" w:beforeAutospacing="0" w:after="0" w:afterAutospacing="0"/>
            <w:ind w:left="567"/>
            <w:textAlignment w:val="baseline"/>
          </w:pPr>
        </w:pPrChange>
      </w:pPr>
      <w:del w:id="1408" w:author="Willian" w:date="2016-11-05T11:17:00Z">
        <w:r w:rsidRPr="00A66496" w:rsidDel="001537AD">
          <w:rPr>
            <w:rFonts w:ascii="Menlo" w:hAnsi="Menlo" w:cs="Menlo"/>
            <w:noProof/>
            <w:color w:val="414141"/>
            <w:sz w:val="18"/>
            <w:szCs w:val="18"/>
            <w:shd w:val="clear" w:color="auto" w:fill="FFFFFF"/>
            <w:lang w:val="en-US"/>
          </w:rPr>
          <w:delText>      }</w:delText>
        </w:r>
      </w:del>
    </w:p>
    <w:p w14:paraId="61E8BFC6" w14:textId="77777777" w:rsidR="008B4017" w:rsidRPr="00A66496" w:rsidDel="001537AD" w:rsidRDefault="008B4017">
      <w:pPr>
        <w:rPr>
          <w:del w:id="1409" w:author="Willian" w:date="2016-11-05T11:17:00Z"/>
          <w:rFonts w:ascii="Menlo" w:hAnsi="Menlo" w:cs="Menlo"/>
          <w:noProof/>
          <w:color w:val="414141"/>
          <w:sz w:val="21"/>
          <w:szCs w:val="21"/>
          <w:lang w:val="en-US"/>
        </w:rPr>
        <w:pPrChange w:id="1410" w:author="Willian" w:date="2016-11-05T11:18:00Z">
          <w:pPr>
            <w:pStyle w:val="NormalWeb"/>
            <w:shd w:val="clear" w:color="auto" w:fill="FFFFFF"/>
            <w:spacing w:before="0" w:beforeAutospacing="0" w:after="0" w:afterAutospacing="0"/>
            <w:ind w:left="567"/>
            <w:textAlignment w:val="baseline"/>
          </w:pPr>
        </w:pPrChange>
      </w:pPr>
      <w:del w:id="14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391208C4" w14:textId="77777777" w:rsidR="008B4017" w:rsidRPr="00A66496" w:rsidDel="001537AD" w:rsidRDefault="008B4017">
      <w:pPr>
        <w:rPr>
          <w:del w:id="1412" w:author="Willian" w:date="2016-11-05T11:17:00Z"/>
          <w:rFonts w:ascii="Menlo" w:hAnsi="Menlo" w:cs="Menlo"/>
          <w:noProof/>
          <w:color w:val="414141"/>
          <w:sz w:val="21"/>
          <w:szCs w:val="21"/>
          <w:lang w:val="en-US"/>
        </w:rPr>
        <w:pPrChange w:id="1413" w:author="Willian" w:date="2016-11-05T11:18:00Z">
          <w:pPr>
            <w:pStyle w:val="NormalWeb"/>
            <w:shd w:val="clear" w:color="auto" w:fill="FFFFFF"/>
            <w:spacing w:before="0" w:beforeAutospacing="0" w:after="0" w:afterAutospacing="0"/>
            <w:ind w:left="567"/>
            <w:textAlignment w:val="baseline"/>
          </w:pPr>
        </w:pPrChange>
      </w:pPr>
      <w:del w:id="1414" w:author="Willian" w:date="2016-11-05T11:17:00Z">
        <w:r w:rsidRPr="00A66496" w:rsidDel="001537AD">
          <w:rPr>
            <w:rFonts w:ascii="Menlo" w:hAnsi="Menlo" w:cs="Menlo"/>
            <w:noProof/>
            <w:color w:val="414141"/>
            <w:sz w:val="18"/>
            <w:szCs w:val="18"/>
            <w:shd w:val="clear" w:color="auto" w:fill="FFFFFF"/>
            <w:lang w:val="en-US"/>
          </w:rPr>
          <w:delText>  }</w:delText>
        </w:r>
      </w:del>
    </w:p>
    <w:p w14:paraId="03E70805" w14:textId="77777777" w:rsidR="008B4017" w:rsidRPr="00A66496" w:rsidDel="001537AD" w:rsidRDefault="008B4017">
      <w:pPr>
        <w:rPr>
          <w:del w:id="1415" w:author="Willian" w:date="2016-11-05T11:17:00Z"/>
          <w:rFonts w:ascii="Menlo" w:hAnsi="Menlo" w:cs="Menlo"/>
          <w:noProof/>
          <w:color w:val="414141"/>
          <w:sz w:val="21"/>
          <w:szCs w:val="21"/>
          <w:lang w:val="en-US"/>
        </w:rPr>
        <w:pPrChange w:id="1416" w:author="Willian" w:date="2016-11-05T11:18:00Z">
          <w:pPr>
            <w:pStyle w:val="NormalWeb"/>
            <w:shd w:val="clear" w:color="auto" w:fill="FFFFFF"/>
            <w:spacing w:before="0" w:beforeAutospacing="0" w:after="0" w:afterAutospacing="0"/>
            <w:ind w:left="567"/>
            <w:textAlignment w:val="baseline"/>
          </w:pPr>
        </w:pPrChange>
      </w:pPr>
      <w:del w:id="1417" w:author="Willian" w:date="2016-11-05T11:17:00Z">
        <w:r w:rsidRPr="00A66496" w:rsidDel="001537AD">
          <w:rPr>
            <w:rFonts w:ascii="Menlo" w:hAnsi="Menlo" w:cs="Menlo"/>
            <w:noProof/>
            <w:color w:val="414141"/>
            <w:sz w:val="18"/>
            <w:szCs w:val="18"/>
            <w:shd w:val="clear" w:color="auto" w:fill="FFFFFF"/>
            <w:lang w:val="en-US"/>
          </w:rPr>
          <w:delText> </w:delText>
        </w:r>
      </w:del>
    </w:p>
    <w:p w14:paraId="512B5FDD" w14:textId="77777777" w:rsidR="008B4017" w:rsidRPr="00A66496" w:rsidDel="001537AD" w:rsidRDefault="008B4017">
      <w:pPr>
        <w:rPr>
          <w:del w:id="1418" w:author="Willian" w:date="2016-11-05T11:17:00Z"/>
          <w:rFonts w:ascii="Menlo" w:hAnsi="Menlo" w:cs="Menlo"/>
          <w:noProof/>
          <w:color w:val="414141"/>
          <w:sz w:val="21"/>
          <w:szCs w:val="21"/>
          <w:lang w:val="en-US"/>
        </w:rPr>
        <w:pPrChange w:id="1419" w:author="Willian" w:date="2016-11-05T11:18:00Z">
          <w:pPr>
            <w:pStyle w:val="NormalWeb"/>
            <w:shd w:val="clear" w:color="auto" w:fill="FFFFFF"/>
            <w:spacing w:before="0" w:beforeAutospacing="0" w:after="0" w:afterAutospacing="0"/>
            <w:ind w:left="567"/>
            <w:textAlignment w:val="baseline"/>
          </w:pPr>
        </w:pPrChange>
      </w:pPr>
      <w:del w:id="142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08097608" w14:textId="77777777" w:rsidR="008B4017" w:rsidRPr="00A66496" w:rsidDel="001537AD" w:rsidRDefault="008B4017">
      <w:pPr>
        <w:rPr>
          <w:del w:id="1421" w:author="Willian" w:date="2016-11-05T11:17:00Z"/>
          <w:rFonts w:ascii="Menlo" w:hAnsi="Menlo" w:cs="Menlo"/>
          <w:noProof/>
          <w:color w:val="414141"/>
          <w:sz w:val="18"/>
          <w:szCs w:val="18"/>
          <w:shd w:val="clear" w:color="auto" w:fill="FFFFFF"/>
          <w:lang w:val="en-US"/>
        </w:rPr>
        <w:pPrChange w:id="1422" w:author="Willian" w:date="2016-11-05T11:18:00Z">
          <w:pPr>
            <w:pStyle w:val="NormalWeb"/>
            <w:shd w:val="clear" w:color="auto" w:fill="FFFFFF"/>
            <w:spacing w:before="0" w:beforeAutospacing="0" w:after="0" w:afterAutospacing="0"/>
            <w:ind w:left="567"/>
            <w:textAlignment w:val="baseline"/>
          </w:pPr>
        </w:pPrChange>
      </w:pPr>
      <w:del w:id="1423" w:author="Willian" w:date="2016-11-05T11:17:00Z">
        <w:r w:rsidRPr="00A66496" w:rsidDel="001537AD">
          <w:rPr>
            <w:rFonts w:ascii="Menlo" w:hAnsi="Menlo" w:cs="Menlo"/>
            <w:noProof/>
            <w:color w:val="414141"/>
            <w:sz w:val="18"/>
            <w:szCs w:val="18"/>
            <w:shd w:val="clear" w:color="auto" w:fill="FFFFFF"/>
            <w:lang w:val="en-US"/>
          </w:rPr>
          <w:delText>}</w:delText>
        </w:r>
      </w:del>
    </w:p>
    <w:p w14:paraId="6E01D517" w14:textId="77777777" w:rsidR="008B4017" w:rsidRPr="00A66496" w:rsidDel="001537AD" w:rsidRDefault="008B4017">
      <w:pPr>
        <w:rPr>
          <w:del w:id="1424" w:author="Willian" w:date="2016-11-05T11:17:00Z"/>
          <w:rFonts w:ascii="Menlo" w:hAnsi="Menlo" w:cs="Menlo"/>
          <w:noProof/>
          <w:color w:val="414141"/>
          <w:sz w:val="21"/>
          <w:szCs w:val="21"/>
          <w:lang w:val="en-US"/>
        </w:rPr>
        <w:pPrChange w:id="1425" w:author="Willian" w:date="2016-11-05T11:18:00Z">
          <w:pPr>
            <w:pStyle w:val="NormalWeb"/>
            <w:shd w:val="clear" w:color="auto" w:fill="FFFFFF"/>
            <w:spacing w:before="0" w:beforeAutospacing="0" w:after="0" w:afterAutospacing="0"/>
            <w:ind w:left="567"/>
            <w:textAlignment w:val="baseline"/>
          </w:pPr>
        </w:pPrChange>
      </w:pPr>
    </w:p>
    <w:p w14:paraId="5758B86F" w14:textId="77777777" w:rsidR="008B4017" w:rsidRPr="00A66496" w:rsidDel="001537AD" w:rsidRDefault="008B4017">
      <w:pPr>
        <w:rPr>
          <w:del w:id="1426" w:author="Willian" w:date="2016-11-05T11:17:00Z"/>
          <w:rFonts w:ascii="Menlo" w:hAnsi="Menlo" w:cs="Menlo"/>
          <w:noProof/>
          <w:color w:val="414141"/>
          <w:sz w:val="18"/>
          <w:szCs w:val="18"/>
          <w:shd w:val="clear" w:color="auto" w:fill="FFFFFF"/>
          <w:lang w:val="en-US"/>
        </w:rPr>
        <w:pPrChange w:id="1427" w:author="Willian" w:date="2016-11-05T11:18:00Z">
          <w:pPr>
            <w:pStyle w:val="NormalWeb"/>
            <w:shd w:val="clear" w:color="auto" w:fill="FFFFFF"/>
            <w:spacing w:before="0" w:beforeAutospacing="0" w:after="0" w:afterAutospacing="0"/>
            <w:ind w:left="567"/>
            <w:textAlignment w:val="baseline"/>
          </w:pPr>
        </w:pPrChange>
      </w:pPr>
      <w:del w:id="142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1C00CF"/>
            <w:sz w:val="18"/>
            <w:szCs w:val="18"/>
            <w:shd w:val="clear" w:color="auto" w:fill="FFFFFF"/>
            <w:lang w:val="en-US"/>
          </w:rPr>
          <w:delText>5</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100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9</w:delText>
        </w:r>
        <w:r w:rsidRPr="00A66496" w:rsidDel="001537AD">
          <w:rPr>
            <w:rFonts w:ascii="Menlo" w:hAnsi="Menlo" w:cs="Menlo"/>
            <w:noProof/>
            <w:color w:val="414141"/>
            <w:sz w:val="18"/>
            <w:szCs w:val="18"/>
            <w:shd w:val="clear" w:color="auto" w:fill="FFFFFF"/>
            <w:lang w:val="en-US"/>
          </w:rPr>
          <w:delText>])</w:delText>
        </w:r>
      </w:del>
    </w:p>
    <w:p w14:paraId="01A85584" w14:textId="77777777" w:rsidR="008B4017" w:rsidRPr="00A66496" w:rsidDel="001537AD" w:rsidRDefault="008B4017">
      <w:pPr>
        <w:rPr>
          <w:del w:id="1429" w:author="Willian" w:date="2016-11-05T11:17:00Z"/>
          <w:rFonts w:ascii="Menlo" w:hAnsi="Menlo" w:cs="Menlo"/>
          <w:noProof/>
          <w:color w:val="414141"/>
          <w:sz w:val="21"/>
          <w:szCs w:val="21"/>
          <w:lang w:val="en-US"/>
        </w:rPr>
        <w:pPrChange w:id="1430" w:author="Willian" w:date="2016-11-05T11:18:00Z">
          <w:pPr>
            <w:pStyle w:val="NormalWeb"/>
            <w:shd w:val="clear" w:color="auto" w:fill="FFFFFF"/>
            <w:spacing w:before="0" w:beforeAutospacing="0" w:after="0" w:afterAutospacing="0"/>
            <w:ind w:left="567"/>
            <w:textAlignment w:val="baseline"/>
          </w:pPr>
        </w:pPrChange>
      </w:pPr>
    </w:p>
    <w:p w14:paraId="31E55E9A" w14:textId="77777777" w:rsidR="008B4017" w:rsidRPr="00A66496" w:rsidDel="001537AD" w:rsidRDefault="008B4017">
      <w:pPr>
        <w:rPr>
          <w:del w:id="1431" w:author="Willian" w:date="2016-11-05T11:17:00Z"/>
          <w:rFonts w:ascii="Menlo" w:hAnsi="Menlo" w:cs="Menlo"/>
          <w:noProof/>
          <w:color w:val="414141"/>
          <w:sz w:val="21"/>
          <w:szCs w:val="21"/>
          <w:lang w:val="en-US"/>
        </w:rPr>
        <w:pPrChange w:id="1432" w:author="Willian" w:date="2016-11-05T11:18:00Z">
          <w:pPr>
            <w:pStyle w:val="NormalWeb"/>
            <w:shd w:val="clear" w:color="auto" w:fill="FFFFFF"/>
            <w:spacing w:before="0" w:beforeAutospacing="0" w:after="0" w:afterAutospacing="0"/>
            <w:ind w:left="567"/>
            <w:textAlignment w:val="baseline"/>
          </w:pPr>
        </w:pPrChange>
      </w:pPr>
      <w:del w:id="143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476B15E2" w14:textId="77777777" w:rsidR="008B4017" w:rsidRPr="005649CE" w:rsidDel="001537AD" w:rsidRDefault="008B4017">
      <w:pPr>
        <w:rPr>
          <w:del w:id="1434" w:author="Willian" w:date="2016-11-05T11:17:00Z"/>
          <w:rFonts w:ascii="Menlo" w:hAnsi="Menlo" w:cs="Menlo"/>
          <w:noProof/>
          <w:color w:val="414141"/>
          <w:sz w:val="21"/>
          <w:szCs w:val="21"/>
        </w:rPr>
        <w:pPrChange w:id="1435" w:author="Willian" w:date="2016-11-05T11:18:00Z">
          <w:pPr>
            <w:pStyle w:val="NormalWeb"/>
            <w:shd w:val="clear" w:color="auto" w:fill="FFFFFF"/>
            <w:spacing w:before="0" w:beforeAutospacing="0" w:after="620" w:afterAutospacing="0"/>
            <w:ind w:left="567"/>
            <w:textAlignment w:val="baseline"/>
          </w:pPr>
        </w:pPrChange>
      </w:pPr>
      <w:del w:id="1436" w:author="Willian" w:date="2016-11-05T11:17:00Z">
        <w:r w:rsidRPr="005649CE" w:rsidDel="001537AD">
          <w:rPr>
            <w:rFonts w:ascii="Menlo" w:hAnsi="Menlo" w:cs="Menlo"/>
            <w:noProof/>
            <w:color w:val="3F6E74"/>
            <w:sz w:val="18"/>
            <w:szCs w:val="18"/>
            <w:shd w:val="clear" w:color="auto" w:fill="FFFFFF"/>
          </w:rPr>
          <w:delText>print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statistics</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1C00CF"/>
            <w:sz w:val="18"/>
            <w:szCs w:val="18"/>
            <w:shd w:val="clear" w:color="auto" w:fill="FFFFFF"/>
          </w:rPr>
          <w:delText>2</w:delText>
        </w:r>
        <w:r w:rsidRPr="005649CE" w:rsidDel="001537AD">
          <w:rPr>
            <w:rFonts w:ascii="Menlo" w:hAnsi="Menlo" w:cs="Menlo"/>
            <w:noProof/>
            <w:color w:val="414141"/>
            <w:sz w:val="18"/>
            <w:szCs w:val="18"/>
            <w:shd w:val="clear" w:color="auto" w:fill="FFFFFF"/>
          </w:rPr>
          <w:delText>)</w:delText>
        </w:r>
      </w:del>
    </w:p>
    <w:p w14:paraId="72335F92" w14:textId="77777777" w:rsidR="008B4017" w:rsidDel="001537AD" w:rsidRDefault="008B4017" w:rsidP="008B4017">
      <w:pPr>
        <w:rPr>
          <w:del w:id="1437" w:author="Willian" w:date="2016-11-05T11:17:00Z"/>
          <w:rFonts w:ascii="Times New Roman" w:hAnsi="Times New Roman"/>
          <w:sz w:val="24"/>
        </w:rPr>
      </w:pPr>
      <w:del w:id="1438" w:author="Willian" w:date="2016-11-05T11:17:00Z">
        <w:r w:rsidDel="001537AD">
          <w:rPr>
            <w:shd w:val="clear" w:color="auto" w:fill="FFFFFF"/>
          </w:rPr>
          <w:delText>Funções também podem ter um número variável de argumentos, coletados de um array.</w:delText>
        </w:r>
      </w:del>
    </w:p>
    <w:p w14:paraId="37E64BBE" w14:textId="77777777" w:rsidR="008B4017" w:rsidRPr="00A66496" w:rsidDel="001537AD" w:rsidRDefault="008B4017">
      <w:pPr>
        <w:rPr>
          <w:del w:id="1439" w:author="Willian" w:date="2016-11-05T11:17:00Z"/>
          <w:rFonts w:ascii="Menlo" w:hAnsi="Menlo" w:cs="Menlo"/>
          <w:noProof/>
          <w:color w:val="414141"/>
          <w:sz w:val="21"/>
          <w:szCs w:val="21"/>
          <w:lang w:val="en-US"/>
        </w:rPr>
        <w:pPrChange w:id="1440" w:author="Willian" w:date="2016-11-05T11:18:00Z">
          <w:pPr>
            <w:pStyle w:val="NormalWeb"/>
            <w:shd w:val="clear" w:color="auto" w:fill="FFFFFF"/>
            <w:spacing w:before="460" w:beforeAutospacing="0" w:after="0" w:afterAutospacing="0"/>
            <w:ind w:left="567"/>
            <w:textAlignment w:val="baseline"/>
          </w:pPr>
        </w:pPrChange>
      </w:pPr>
      <w:del w:id="1441"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18F47A7D" w14:textId="77777777" w:rsidR="008B4017" w:rsidRPr="00A66496" w:rsidDel="001537AD" w:rsidRDefault="008B4017">
      <w:pPr>
        <w:rPr>
          <w:del w:id="1442" w:author="Willian" w:date="2016-11-05T11:17:00Z"/>
          <w:rFonts w:ascii="Menlo" w:hAnsi="Menlo" w:cs="Menlo"/>
          <w:noProof/>
          <w:color w:val="414141"/>
          <w:sz w:val="21"/>
          <w:szCs w:val="21"/>
          <w:lang w:val="en-US"/>
        </w:rPr>
        <w:pPrChange w:id="1443" w:author="Willian" w:date="2016-11-05T11:18:00Z">
          <w:pPr>
            <w:pStyle w:val="NormalWeb"/>
            <w:shd w:val="clear" w:color="auto" w:fill="FFFFFF"/>
            <w:spacing w:before="0" w:beforeAutospacing="0" w:after="0" w:afterAutospacing="0"/>
            <w:ind w:left="567"/>
            <w:textAlignment w:val="baseline"/>
          </w:pPr>
        </w:pPrChange>
      </w:pPr>
      <w:del w:id="144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760BC54E" w14:textId="77777777" w:rsidR="008B4017" w:rsidRPr="00A66496" w:rsidDel="001537AD" w:rsidRDefault="008B4017">
      <w:pPr>
        <w:rPr>
          <w:del w:id="1445" w:author="Willian" w:date="2016-11-05T11:17:00Z"/>
          <w:rFonts w:ascii="Menlo" w:hAnsi="Menlo" w:cs="Menlo"/>
          <w:noProof/>
          <w:color w:val="414141"/>
          <w:sz w:val="21"/>
          <w:szCs w:val="21"/>
          <w:lang w:val="en-US"/>
        </w:rPr>
        <w:pPrChange w:id="1446" w:author="Willian" w:date="2016-11-05T11:18:00Z">
          <w:pPr>
            <w:pStyle w:val="NormalWeb"/>
            <w:shd w:val="clear" w:color="auto" w:fill="FFFFFF"/>
            <w:spacing w:before="0" w:beforeAutospacing="0" w:after="0" w:afterAutospacing="0"/>
            <w:ind w:left="567"/>
            <w:textAlignment w:val="baseline"/>
          </w:pPr>
        </w:pPrChange>
      </w:pPr>
      <w:del w:id="144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del>
    </w:p>
    <w:p w14:paraId="3C9D2E82" w14:textId="77777777" w:rsidR="008B4017" w:rsidRPr="00A66496" w:rsidDel="001537AD" w:rsidRDefault="008B4017">
      <w:pPr>
        <w:rPr>
          <w:del w:id="1448" w:author="Willian" w:date="2016-11-05T11:17:00Z"/>
          <w:rFonts w:ascii="Menlo" w:hAnsi="Menlo" w:cs="Menlo"/>
          <w:noProof/>
          <w:color w:val="414141"/>
          <w:sz w:val="21"/>
          <w:szCs w:val="21"/>
          <w:lang w:val="en-US"/>
        </w:rPr>
        <w:pPrChange w:id="1449" w:author="Willian" w:date="2016-11-05T11:18:00Z">
          <w:pPr>
            <w:pStyle w:val="NormalWeb"/>
            <w:shd w:val="clear" w:color="auto" w:fill="FFFFFF"/>
            <w:spacing w:before="0" w:beforeAutospacing="0" w:after="0" w:afterAutospacing="0"/>
            <w:ind w:left="567"/>
            <w:textAlignment w:val="baseline"/>
          </w:pPr>
        </w:pPrChange>
      </w:pPr>
      <w:del w:id="145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750DFDBA" w14:textId="77777777" w:rsidR="008B4017" w:rsidRPr="00A66496" w:rsidDel="001537AD" w:rsidRDefault="008B4017">
      <w:pPr>
        <w:rPr>
          <w:del w:id="1451" w:author="Willian" w:date="2016-11-05T11:17:00Z"/>
          <w:rFonts w:ascii="Menlo" w:hAnsi="Menlo" w:cs="Menlo"/>
          <w:noProof/>
          <w:color w:val="414141"/>
          <w:sz w:val="21"/>
          <w:szCs w:val="21"/>
          <w:lang w:val="en-US"/>
        </w:rPr>
        <w:pPrChange w:id="1452" w:author="Willian" w:date="2016-11-05T11:18:00Z">
          <w:pPr>
            <w:pStyle w:val="NormalWeb"/>
            <w:shd w:val="clear" w:color="auto" w:fill="FFFFFF"/>
            <w:spacing w:before="0" w:beforeAutospacing="0" w:after="0" w:afterAutospacing="0"/>
            <w:ind w:left="567"/>
            <w:textAlignment w:val="baseline"/>
          </w:pPr>
        </w:pPrChange>
      </w:pPr>
      <w:del w:id="1453" w:author="Willian" w:date="2016-11-05T11:17:00Z">
        <w:r w:rsidRPr="00A66496" w:rsidDel="001537AD">
          <w:rPr>
            <w:rFonts w:ascii="Menlo" w:hAnsi="Menlo" w:cs="Menlo"/>
            <w:noProof/>
            <w:color w:val="414141"/>
            <w:sz w:val="18"/>
            <w:szCs w:val="18"/>
            <w:shd w:val="clear" w:color="auto" w:fill="FFFFFF"/>
            <w:lang w:val="en-US"/>
          </w:rPr>
          <w:delText>  }</w:delText>
        </w:r>
      </w:del>
    </w:p>
    <w:p w14:paraId="34CBB3DE" w14:textId="77777777" w:rsidR="008B4017" w:rsidRPr="00A66496" w:rsidDel="001537AD" w:rsidRDefault="008B4017">
      <w:pPr>
        <w:rPr>
          <w:del w:id="1454" w:author="Willian" w:date="2016-11-05T11:17:00Z"/>
          <w:rFonts w:ascii="Menlo" w:hAnsi="Menlo" w:cs="Menlo"/>
          <w:noProof/>
          <w:color w:val="414141"/>
          <w:sz w:val="21"/>
          <w:szCs w:val="21"/>
          <w:lang w:val="en-US"/>
        </w:rPr>
        <w:pPrChange w:id="1455" w:author="Willian" w:date="2016-11-05T11:18:00Z">
          <w:pPr>
            <w:pStyle w:val="NormalWeb"/>
            <w:shd w:val="clear" w:color="auto" w:fill="FFFFFF"/>
            <w:spacing w:before="0" w:beforeAutospacing="0" w:after="0" w:afterAutospacing="0"/>
            <w:ind w:left="567"/>
            <w:textAlignment w:val="baseline"/>
          </w:pPr>
        </w:pPrChange>
      </w:pPr>
      <w:del w:id="145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del>
    </w:p>
    <w:p w14:paraId="05C029B0" w14:textId="77777777" w:rsidR="008B4017" w:rsidRPr="00A66496" w:rsidDel="001537AD" w:rsidRDefault="008B4017">
      <w:pPr>
        <w:rPr>
          <w:del w:id="1457" w:author="Willian" w:date="2016-11-05T11:17:00Z"/>
          <w:rFonts w:ascii="Menlo" w:hAnsi="Menlo" w:cs="Menlo"/>
          <w:noProof/>
          <w:color w:val="414141"/>
          <w:sz w:val="21"/>
          <w:szCs w:val="21"/>
          <w:lang w:val="en-US"/>
        </w:rPr>
        <w:pPrChange w:id="1458" w:author="Willian" w:date="2016-11-05T11:18:00Z">
          <w:pPr>
            <w:pStyle w:val="NormalWeb"/>
            <w:shd w:val="clear" w:color="auto" w:fill="FFFFFF"/>
            <w:spacing w:before="0" w:beforeAutospacing="0" w:after="0" w:afterAutospacing="0"/>
            <w:ind w:left="567"/>
            <w:textAlignment w:val="baseline"/>
          </w:pPr>
        </w:pPrChange>
      </w:pPr>
      <w:del w:id="1459" w:author="Willian" w:date="2016-11-05T11:17:00Z">
        <w:r w:rsidRPr="00A66496" w:rsidDel="001537AD">
          <w:rPr>
            <w:rFonts w:ascii="Menlo" w:hAnsi="Menlo" w:cs="Menlo"/>
            <w:noProof/>
            <w:color w:val="414141"/>
            <w:sz w:val="18"/>
            <w:szCs w:val="18"/>
            <w:shd w:val="clear" w:color="auto" w:fill="FFFFFF"/>
            <w:lang w:val="en-US"/>
          </w:rPr>
          <w:delText>}</w:delText>
        </w:r>
      </w:del>
    </w:p>
    <w:p w14:paraId="380BF6D7" w14:textId="77777777" w:rsidR="008B4017" w:rsidRPr="00A66496" w:rsidDel="001537AD" w:rsidRDefault="008B4017">
      <w:pPr>
        <w:rPr>
          <w:del w:id="1460" w:author="Willian" w:date="2016-11-05T11:17:00Z"/>
          <w:rFonts w:ascii="Menlo" w:hAnsi="Menlo" w:cs="Menlo"/>
          <w:noProof/>
          <w:color w:val="414141"/>
          <w:sz w:val="21"/>
          <w:szCs w:val="21"/>
          <w:lang w:val="en-US"/>
        </w:rPr>
        <w:pPrChange w:id="1461" w:author="Willian" w:date="2016-11-05T11:18:00Z">
          <w:pPr>
            <w:pStyle w:val="NormalWeb"/>
            <w:shd w:val="clear" w:color="auto" w:fill="FFFFFF"/>
            <w:spacing w:before="0" w:beforeAutospacing="0" w:after="0" w:afterAutospacing="0"/>
            <w:ind w:left="567"/>
            <w:textAlignment w:val="baseline"/>
          </w:pPr>
        </w:pPrChange>
      </w:pPr>
      <w:del w:id="1462" w:author="Willian" w:date="2016-11-05T11:17:00Z">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del>
    </w:p>
    <w:p w14:paraId="3E096EE5" w14:textId="77777777" w:rsidR="008B4017" w:rsidRPr="005649CE" w:rsidDel="001537AD" w:rsidRDefault="008B4017">
      <w:pPr>
        <w:rPr>
          <w:del w:id="1463" w:author="Willian" w:date="2016-11-05T11:17:00Z"/>
          <w:rFonts w:ascii="Menlo" w:hAnsi="Menlo" w:cs="Menlo"/>
          <w:noProof/>
          <w:color w:val="414141"/>
          <w:sz w:val="21"/>
          <w:szCs w:val="21"/>
        </w:rPr>
        <w:pPrChange w:id="1464" w:author="Willian" w:date="2016-11-05T11:18:00Z">
          <w:pPr>
            <w:pStyle w:val="NormalWeb"/>
            <w:shd w:val="clear" w:color="auto" w:fill="FFFFFF"/>
            <w:spacing w:before="0" w:beforeAutospacing="0" w:after="620" w:afterAutospacing="0"/>
            <w:ind w:left="567"/>
            <w:textAlignment w:val="baseline"/>
          </w:pPr>
        </w:pPrChange>
      </w:pPr>
      <w:del w:id="1465" w:author="Willian" w:date="2016-11-05T11:17:00Z">
        <w:r w:rsidRPr="005649CE" w:rsidDel="001537AD">
          <w:rPr>
            <w:rFonts w:ascii="Menlo" w:hAnsi="Menlo" w:cs="Menlo"/>
            <w:noProof/>
            <w:color w:val="3F6E74"/>
            <w:sz w:val="18"/>
            <w:szCs w:val="18"/>
            <w:shd w:val="clear" w:color="auto" w:fill="FFFFFF"/>
          </w:rPr>
          <w:delText>sumOf</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numbers</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42</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597</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12</w:delText>
        </w:r>
        <w:r w:rsidRPr="005649CE" w:rsidDel="001537AD">
          <w:rPr>
            <w:rFonts w:ascii="Menlo" w:hAnsi="Menlo" w:cs="Menlo"/>
            <w:noProof/>
            <w:color w:val="414141"/>
            <w:sz w:val="18"/>
            <w:szCs w:val="18"/>
            <w:shd w:val="clear" w:color="auto" w:fill="FFFFFF"/>
          </w:rPr>
          <w:delText>)</w:delText>
        </w:r>
      </w:del>
    </w:p>
    <w:p w14:paraId="0AF02A66" w14:textId="77777777" w:rsidR="008B4017" w:rsidDel="001537AD" w:rsidRDefault="008B4017" w:rsidP="008B4017">
      <w:pPr>
        <w:rPr>
          <w:del w:id="1466" w:author="Willian" w:date="2016-11-05T11:17:00Z"/>
        </w:rPr>
      </w:pPr>
      <w:del w:id="1467" w:author="Willian" w:date="2016-11-05T11:17:00Z">
        <w:r w:rsidDel="001537AD">
          <w:rPr>
            <w:shd w:val="clear" w:color="auto" w:fill="FFFFFF"/>
          </w:rPr>
          <w:delText>As funções podem ser aninhadas! Funções aninhadas tem acesso a variáveis ​​que foram declaradas na função externa. Você pode usar funções aninhadas para organizar o código em uma função que é longa ou complexa.</w:delText>
        </w:r>
      </w:del>
    </w:p>
    <w:p w14:paraId="3A97516A" w14:textId="77777777" w:rsidR="008B4017" w:rsidRPr="00A66496" w:rsidDel="001537AD" w:rsidRDefault="008B4017">
      <w:pPr>
        <w:rPr>
          <w:del w:id="1468" w:author="Willian" w:date="2016-11-05T11:17:00Z"/>
          <w:rFonts w:ascii="Menlo" w:hAnsi="Menlo" w:cs="Menlo"/>
          <w:noProof/>
          <w:color w:val="414141"/>
          <w:sz w:val="21"/>
          <w:szCs w:val="21"/>
          <w:lang w:val="en-US"/>
        </w:rPr>
        <w:pPrChange w:id="1469" w:author="Willian" w:date="2016-11-05T11:18:00Z">
          <w:pPr>
            <w:pStyle w:val="NormalWeb"/>
            <w:shd w:val="clear" w:color="auto" w:fill="FFFFFF"/>
            <w:spacing w:before="460" w:beforeAutospacing="0" w:after="0" w:afterAutospacing="0"/>
            <w:ind w:left="567"/>
            <w:textAlignment w:val="baseline"/>
          </w:pPr>
        </w:pPrChange>
      </w:pPr>
      <w:del w:id="1470"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returnFifteen</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5A1B187D" w14:textId="77777777" w:rsidR="008B4017" w:rsidRPr="00A66496" w:rsidDel="001537AD" w:rsidRDefault="008B4017">
      <w:pPr>
        <w:rPr>
          <w:del w:id="1471" w:author="Willian" w:date="2016-11-05T11:17:00Z"/>
          <w:rFonts w:ascii="Menlo" w:hAnsi="Menlo" w:cs="Menlo"/>
          <w:noProof/>
          <w:color w:val="414141"/>
          <w:sz w:val="21"/>
          <w:szCs w:val="21"/>
          <w:lang w:val="en-US"/>
        </w:rPr>
        <w:pPrChange w:id="1472" w:author="Willian" w:date="2016-11-05T11:18:00Z">
          <w:pPr>
            <w:pStyle w:val="NormalWeb"/>
            <w:shd w:val="clear" w:color="auto" w:fill="FFFFFF"/>
            <w:spacing w:before="0" w:beforeAutospacing="0" w:after="0" w:afterAutospacing="0"/>
            <w:ind w:left="567"/>
            <w:textAlignment w:val="baseline"/>
          </w:pPr>
        </w:pPrChange>
      </w:pPr>
      <w:del w:id="147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10</w:delText>
        </w:r>
      </w:del>
    </w:p>
    <w:p w14:paraId="5C874A1A" w14:textId="77777777" w:rsidR="008B4017" w:rsidRPr="00A66496" w:rsidDel="001537AD" w:rsidRDefault="008B4017">
      <w:pPr>
        <w:rPr>
          <w:del w:id="1474" w:author="Willian" w:date="2016-11-05T11:17:00Z"/>
          <w:rFonts w:ascii="Menlo" w:hAnsi="Menlo" w:cs="Menlo"/>
          <w:noProof/>
          <w:color w:val="414141"/>
          <w:sz w:val="21"/>
          <w:szCs w:val="21"/>
          <w:lang w:val="en-US"/>
        </w:rPr>
        <w:pPrChange w:id="1475" w:author="Willian" w:date="2016-11-05T11:18:00Z">
          <w:pPr>
            <w:pStyle w:val="NormalWeb"/>
            <w:shd w:val="clear" w:color="auto" w:fill="FFFFFF"/>
            <w:spacing w:before="0" w:beforeAutospacing="0" w:after="0" w:afterAutospacing="0"/>
            <w:ind w:left="567"/>
            <w:textAlignment w:val="baseline"/>
          </w:pPr>
        </w:pPrChange>
      </w:pPr>
      <w:del w:id="14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 {</w:delText>
        </w:r>
      </w:del>
    </w:p>
    <w:p w14:paraId="4D32A75A" w14:textId="77777777" w:rsidR="008B4017" w:rsidRPr="00A66496" w:rsidDel="001537AD" w:rsidRDefault="008B4017">
      <w:pPr>
        <w:rPr>
          <w:del w:id="1477" w:author="Willian" w:date="2016-11-05T11:17:00Z"/>
          <w:rFonts w:ascii="Menlo" w:hAnsi="Menlo" w:cs="Menlo"/>
          <w:noProof/>
          <w:color w:val="414141"/>
          <w:sz w:val="21"/>
          <w:szCs w:val="21"/>
          <w:lang w:val="en-US"/>
        </w:rPr>
        <w:pPrChange w:id="1478" w:author="Willian" w:date="2016-11-05T11:18:00Z">
          <w:pPr>
            <w:pStyle w:val="NormalWeb"/>
            <w:shd w:val="clear" w:color="auto" w:fill="FFFFFF"/>
            <w:spacing w:before="0" w:beforeAutospacing="0" w:after="0" w:afterAutospacing="0"/>
            <w:ind w:left="567"/>
            <w:textAlignment w:val="baseline"/>
          </w:pPr>
        </w:pPrChange>
      </w:pPr>
      <w:del w:id="14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w:delText>
        </w:r>
      </w:del>
    </w:p>
    <w:p w14:paraId="2B4B14B8" w14:textId="77777777" w:rsidR="008B4017" w:rsidRPr="00A66496" w:rsidDel="001537AD" w:rsidRDefault="008B4017">
      <w:pPr>
        <w:rPr>
          <w:del w:id="1480" w:author="Willian" w:date="2016-11-05T11:17:00Z"/>
          <w:rFonts w:ascii="Menlo" w:hAnsi="Menlo" w:cs="Menlo"/>
          <w:noProof/>
          <w:color w:val="414141"/>
          <w:sz w:val="21"/>
          <w:szCs w:val="21"/>
          <w:lang w:val="en-US"/>
        </w:rPr>
        <w:pPrChange w:id="1481" w:author="Willian" w:date="2016-11-05T11:18:00Z">
          <w:pPr>
            <w:pStyle w:val="NormalWeb"/>
            <w:shd w:val="clear" w:color="auto" w:fill="FFFFFF"/>
            <w:spacing w:before="0" w:beforeAutospacing="0" w:after="0" w:afterAutospacing="0"/>
            <w:ind w:left="567"/>
            <w:textAlignment w:val="baseline"/>
          </w:pPr>
        </w:pPrChange>
      </w:pPr>
      <w:del w:id="1482" w:author="Willian" w:date="2016-11-05T11:17:00Z">
        <w:r w:rsidRPr="00A66496" w:rsidDel="001537AD">
          <w:rPr>
            <w:rFonts w:ascii="Menlo" w:hAnsi="Menlo" w:cs="Menlo"/>
            <w:noProof/>
            <w:color w:val="414141"/>
            <w:sz w:val="18"/>
            <w:szCs w:val="18"/>
            <w:shd w:val="clear" w:color="auto" w:fill="FFFFFF"/>
            <w:lang w:val="en-US"/>
          </w:rPr>
          <w:delText>  }</w:delText>
        </w:r>
      </w:del>
    </w:p>
    <w:p w14:paraId="7A669555" w14:textId="77777777" w:rsidR="008B4017" w:rsidRPr="00A66496" w:rsidDel="001537AD" w:rsidRDefault="008B4017">
      <w:pPr>
        <w:rPr>
          <w:del w:id="1483" w:author="Willian" w:date="2016-11-05T11:17:00Z"/>
          <w:rFonts w:ascii="Menlo" w:hAnsi="Menlo" w:cs="Menlo"/>
          <w:noProof/>
          <w:color w:val="414141"/>
          <w:sz w:val="21"/>
          <w:szCs w:val="21"/>
          <w:lang w:val="en-US"/>
        </w:rPr>
        <w:pPrChange w:id="1484" w:author="Willian" w:date="2016-11-05T11:18:00Z">
          <w:pPr>
            <w:pStyle w:val="NormalWeb"/>
            <w:shd w:val="clear" w:color="auto" w:fill="FFFFFF"/>
            <w:spacing w:before="0" w:beforeAutospacing="0" w:after="0" w:afterAutospacing="0"/>
            <w:ind w:left="567"/>
            <w:textAlignment w:val="baseline"/>
          </w:pPr>
        </w:pPrChange>
      </w:pPr>
      <w:del w:id="148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w:delText>
        </w:r>
      </w:del>
    </w:p>
    <w:p w14:paraId="4C7BCA73" w14:textId="77777777" w:rsidR="008B4017" w:rsidRPr="00A66496" w:rsidDel="001537AD" w:rsidRDefault="008B4017">
      <w:pPr>
        <w:rPr>
          <w:del w:id="1486" w:author="Willian" w:date="2016-11-05T11:17:00Z"/>
          <w:rFonts w:ascii="Menlo" w:hAnsi="Menlo" w:cs="Menlo"/>
          <w:noProof/>
          <w:color w:val="414141"/>
          <w:sz w:val="21"/>
          <w:szCs w:val="21"/>
          <w:lang w:val="en-US"/>
        </w:rPr>
        <w:pPrChange w:id="1487" w:author="Willian" w:date="2016-11-05T11:18:00Z">
          <w:pPr>
            <w:pStyle w:val="NormalWeb"/>
            <w:shd w:val="clear" w:color="auto" w:fill="FFFFFF"/>
            <w:spacing w:before="0" w:beforeAutospacing="0" w:after="0" w:afterAutospacing="0"/>
            <w:ind w:left="567"/>
            <w:textAlignment w:val="baseline"/>
          </w:pPr>
        </w:pPrChange>
      </w:pPr>
      <w:del w:id="1488"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del>
    </w:p>
    <w:p w14:paraId="44127F42" w14:textId="77777777" w:rsidR="008B4017" w:rsidRPr="00DD2DED" w:rsidDel="001537AD" w:rsidRDefault="008B4017">
      <w:pPr>
        <w:rPr>
          <w:del w:id="1489" w:author="Willian" w:date="2016-11-05T11:17:00Z"/>
          <w:rFonts w:ascii="Menlo" w:hAnsi="Menlo" w:cs="Menlo"/>
          <w:noProof/>
          <w:color w:val="414141"/>
          <w:sz w:val="21"/>
          <w:szCs w:val="21"/>
        </w:rPr>
        <w:pPrChange w:id="1490" w:author="Willian" w:date="2016-11-05T11:18:00Z">
          <w:pPr>
            <w:pStyle w:val="NormalWeb"/>
            <w:shd w:val="clear" w:color="auto" w:fill="FFFFFF"/>
            <w:spacing w:before="0" w:beforeAutospacing="0" w:after="0" w:afterAutospacing="0"/>
            <w:ind w:left="567"/>
            <w:textAlignment w:val="baseline"/>
          </w:pPr>
        </w:pPrChange>
      </w:pPr>
      <w:del w:id="1491" w:author="Willian" w:date="2016-11-05T11:17:00Z">
        <w:r w:rsidRPr="00DD2DED" w:rsidDel="001537AD">
          <w:rPr>
            <w:rFonts w:ascii="Menlo" w:hAnsi="Menlo" w:cs="Menlo"/>
            <w:noProof/>
            <w:color w:val="414141"/>
            <w:sz w:val="18"/>
            <w:szCs w:val="18"/>
            <w:shd w:val="clear" w:color="auto" w:fill="FFFFFF"/>
          </w:rPr>
          <w:delText>}</w:delText>
        </w:r>
      </w:del>
    </w:p>
    <w:p w14:paraId="14A8ECE2" w14:textId="77777777" w:rsidR="008B4017" w:rsidRPr="00DD2DED" w:rsidDel="001537AD" w:rsidRDefault="008B4017">
      <w:pPr>
        <w:rPr>
          <w:del w:id="1492" w:author="Willian" w:date="2016-11-05T11:17:00Z"/>
          <w:rFonts w:ascii="Menlo" w:hAnsi="Menlo" w:cs="Menlo"/>
          <w:noProof/>
          <w:color w:val="414141"/>
          <w:sz w:val="21"/>
          <w:szCs w:val="21"/>
        </w:rPr>
        <w:pPrChange w:id="1493" w:author="Willian" w:date="2016-11-05T11:18:00Z">
          <w:pPr>
            <w:pStyle w:val="NormalWeb"/>
            <w:shd w:val="clear" w:color="auto" w:fill="FFFFFF"/>
            <w:spacing w:before="0" w:beforeAutospacing="0" w:after="620" w:afterAutospacing="0"/>
            <w:ind w:left="567"/>
            <w:textAlignment w:val="baseline"/>
          </w:pPr>
        </w:pPrChange>
      </w:pPr>
      <w:del w:id="1494" w:author="Willian" w:date="2016-11-05T11:17:00Z">
        <w:r w:rsidRPr="00DD2DED" w:rsidDel="001537AD">
          <w:rPr>
            <w:rFonts w:ascii="Menlo" w:hAnsi="Menlo" w:cs="Menlo"/>
            <w:noProof/>
            <w:color w:val="3F6E74"/>
            <w:sz w:val="18"/>
            <w:szCs w:val="18"/>
            <w:shd w:val="clear" w:color="auto" w:fill="FFFFFF"/>
          </w:rPr>
          <w:delText>returnFifteen</w:delText>
        </w:r>
        <w:r w:rsidRPr="00DD2DED" w:rsidDel="001537AD">
          <w:rPr>
            <w:rFonts w:ascii="Menlo" w:hAnsi="Menlo" w:cs="Menlo"/>
            <w:noProof/>
            <w:color w:val="414141"/>
            <w:sz w:val="18"/>
            <w:szCs w:val="18"/>
            <w:shd w:val="clear" w:color="auto" w:fill="FFFFFF"/>
          </w:rPr>
          <w:delText>()</w:delText>
        </w:r>
      </w:del>
    </w:p>
    <w:p w14:paraId="2F944EC7" w14:textId="77777777" w:rsidR="008B4017" w:rsidDel="001537AD" w:rsidRDefault="008B4017" w:rsidP="008B4017">
      <w:pPr>
        <w:rPr>
          <w:del w:id="1495" w:author="Willian" w:date="2016-11-05T11:17:00Z"/>
        </w:rPr>
      </w:pPr>
      <w:del w:id="1496" w:author="Willian" w:date="2016-11-05T11:17:00Z">
        <w:r w:rsidDel="001537AD">
          <w:rPr>
            <w:shd w:val="clear" w:color="auto" w:fill="FFFFFF"/>
          </w:rPr>
          <w:delText>As funções são um tipo de primeira classe. Isto significa que uma função pode retornar outra função como o seu valor.</w:delText>
        </w:r>
      </w:del>
    </w:p>
    <w:p w14:paraId="679EF65E" w14:textId="77777777" w:rsidR="008B4017" w:rsidRPr="00A66496" w:rsidDel="001537AD" w:rsidRDefault="008B4017">
      <w:pPr>
        <w:rPr>
          <w:del w:id="1497" w:author="Willian" w:date="2016-11-05T11:17:00Z"/>
          <w:rFonts w:ascii="Menlo" w:hAnsi="Menlo" w:cs="Menlo"/>
          <w:noProof/>
          <w:color w:val="414141"/>
          <w:sz w:val="21"/>
          <w:szCs w:val="21"/>
          <w:lang w:val="en-US"/>
        </w:rPr>
        <w:pPrChange w:id="1498" w:author="Willian" w:date="2016-11-05T11:18:00Z">
          <w:pPr>
            <w:pStyle w:val="NormalWeb"/>
            <w:shd w:val="clear" w:color="auto" w:fill="FFFFFF"/>
            <w:spacing w:before="460" w:beforeAutospacing="0" w:after="0" w:afterAutospacing="0"/>
            <w:ind w:left="567"/>
            <w:textAlignment w:val="baseline"/>
          </w:pPr>
        </w:pPrChange>
      </w:pPr>
      <w:del w:id="1499"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585E5854" w14:textId="77777777" w:rsidR="008B4017" w:rsidRPr="00A66496" w:rsidDel="001537AD" w:rsidRDefault="008B4017">
      <w:pPr>
        <w:rPr>
          <w:del w:id="1500" w:author="Willian" w:date="2016-11-05T11:17:00Z"/>
          <w:rFonts w:ascii="Menlo" w:hAnsi="Menlo" w:cs="Menlo"/>
          <w:noProof/>
          <w:color w:val="414141"/>
          <w:sz w:val="21"/>
          <w:szCs w:val="21"/>
          <w:lang w:val="en-US"/>
        </w:rPr>
        <w:pPrChange w:id="1501" w:author="Willian" w:date="2016-11-05T11:18:00Z">
          <w:pPr>
            <w:pStyle w:val="NormalWeb"/>
            <w:shd w:val="clear" w:color="auto" w:fill="FFFFFF"/>
            <w:spacing w:before="0" w:beforeAutospacing="0" w:after="0" w:afterAutospacing="0"/>
            <w:ind w:left="567"/>
            <w:textAlignment w:val="baseline"/>
          </w:pPr>
        </w:pPrChange>
      </w:pPr>
      <w:del w:id="150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366F62BC" w14:textId="77777777" w:rsidR="008B4017" w:rsidRPr="00A66496" w:rsidDel="001537AD" w:rsidRDefault="008B4017">
      <w:pPr>
        <w:rPr>
          <w:del w:id="1503" w:author="Willian" w:date="2016-11-05T11:17:00Z"/>
          <w:rFonts w:ascii="Menlo" w:hAnsi="Menlo" w:cs="Menlo"/>
          <w:noProof/>
          <w:color w:val="414141"/>
          <w:sz w:val="21"/>
          <w:szCs w:val="21"/>
          <w:lang w:val="en-US"/>
        </w:rPr>
        <w:pPrChange w:id="1504" w:author="Willian" w:date="2016-11-05T11:18:00Z">
          <w:pPr>
            <w:pStyle w:val="NormalWeb"/>
            <w:shd w:val="clear" w:color="auto" w:fill="FFFFFF"/>
            <w:spacing w:before="0" w:beforeAutospacing="0" w:after="0" w:afterAutospacing="0"/>
            <w:ind w:left="567"/>
            <w:textAlignment w:val="baseline"/>
          </w:pPr>
        </w:pPrChange>
      </w:pPr>
      <w:del w:id="15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6A2BA66D" w14:textId="77777777" w:rsidR="008B4017" w:rsidRPr="00A66496" w:rsidDel="001537AD" w:rsidRDefault="008B4017">
      <w:pPr>
        <w:rPr>
          <w:del w:id="1506" w:author="Willian" w:date="2016-11-05T11:17:00Z"/>
          <w:rFonts w:ascii="Menlo" w:hAnsi="Menlo" w:cs="Menlo"/>
          <w:noProof/>
          <w:color w:val="414141"/>
          <w:sz w:val="21"/>
          <w:szCs w:val="21"/>
          <w:lang w:val="en-US"/>
        </w:rPr>
        <w:pPrChange w:id="1507" w:author="Willian" w:date="2016-11-05T11:18:00Z">
          <w:pPr>
            <w:pStyle w:val="NormalWeb"/>
            <w:shd w:val="clear" w:color="auto" w:fill="FFFFFF"/>
            <w:spacing w:before="0" w:beforeAutospacing="0" w:after="0" w:afterAutospacing="0"/>
            <w:ind w:left="567"/>
            <w:textAlignment w:val="baseline"/>
          </w:pPr>
        </w:pPrChange>
      </w:pPr>
      <w:del w:id="1508" w:author="Willian" w:date="2016-11-05T11:17:00Z">
        <w:r w:rsidRPr="00A66496" w:rsidDel="001537AD">
          <w:rPr>
            <w:rFonts w:ascii="Menlo" w:hAnsi="Menlo" w:cs="Menlo"/>
            <w:noProof/>
            <w:color w:val="414141"/>
            <w:sz w:val="18"/>
            <w:szCs w:val="18"/>
            <w:shd w:val="clear" w:color="auto" w:fill="FFFFFF"/>
            <w:lang w:val="en-US"/>
          </w:rPr>
          <w:delText>  }</w:delText>
        </w:r>
      </w:del>
    </w:p>
    <w:p w14:paraId="279CA586" w14:textId="77777777" w:rsidR="008B4017" w:rsidRPr="00A66496" w:rsidDel="001537AD" w:rsidRDefault="008B4017">
      <w:pPr>
        <w:rPr>
          <w:del w:id="1509" w:author="Willian" w:date="2016-11-05T11:17:00Z"/>
          <w:rFonts w:ascii="Menlo" w:hAnsi="Menlo" w:cs="Menlo"/>
          <w:noProof/>
          <w:color w:val="414141"/>
          <w:sz w:val="21"/>
          <w:szCs w:val="21"/>
          <w:lang w:val="en-US"/>
        </w:rPr>
        <w:pPrChange w:id="1510" w:author="Willian" w:date="2016-11-05T11:18:00Z">
          <w:pPr>
            <w:pStyle w:val="NormalWeb"/>
            <w:shd w:val="clear" w:color="auto" w:fill="FFFFFF"/>
            <w:spacing w:before="0" w:beforeAutospacing="0" w:after="0" w:afterAutospacing="0"/>
            <w:ind w:left="567"/>
            <w:textAlignment w:val="baseline"/>
          </w:pPr>
        </w:pPrChange>
      </w:pPr>
      <w:del w:id="15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del>
    </w:p>
    <w:p w14:paraId="3F86DE2C" w14:textId="77777777" w:rsidR="008B4017" w:rsidRPr="00A66496" w:rsidDel="001537AD" w:rsidRDefault="008B4017">
      <w:pPr>
        <w:rPr>
          <w:del w:id="1512" w:author="Willian" w:date="2016-11-05T11:17:00Z"/>
          <w:rFonts w:ascii="Menlo" w:hAnsi="Menlo" w:cs="Menlo"/>
          <w:noProof/>
          <w:color w:val="414141"/>
          <w:sz w:val="18"/>
          <w:szCs w:val="18"/>
          <w:shd w:val="clear" w:color="auto" w:fill="FFFFFF"/>
          <w:lang w:val="en-US"/>
        </w:rPr>
        <w:pPrChange w:id="1513" w:author="Willian" w:date="2016-11-05T11:18:00Z">
          <w:pPr>
            <w:pStyle w:val="NormalWeb"/>
            <w:shd w:val="clear" w:color="auto" w:fill="FFFFFF"/>
            <w:spacing w:before="0" w:beforeAutospacing="0" w:after="0" w:afterAutospacing="0"/>
            <w:ind w:left="567"/>
            <w:textAlignment w:val="baseline"/>
          </w:pPr>
        </w:pPrChange>
      </w:pPr>
      <w:del w:id="1514" w:author="Willian" w:date="2016-11-05T11:17:00Z">
        <w:r w:rsidRPr="00A66496" w:rsidDel="001537AD">
          <w:rPr>
            <w:rFonts w:ascii="Menlo" w:hAnsi="Menlo" w:cs="Menlo"/>
            <w:noProof/>
            <w:color w:val="414141"/>
            <w:sz w:val="18"/>
            <w:szCs w:val="18"/>
            <w:shd w:val="clear" w:color="auto" w:fill="FFFFFF"/>
            <w:lang w:val="en-US"/>
          </w:rPr>
          <w:delText>}</w:delText>
        </w:r>
      </w:del>
    </w:p>
    <w:p w14:paraId="34060551" w14:textId="77777777" w:rsidR="008B4017" w:rsidRPr="00A66496" w:rsidDel="001537AD" w:rsidRDefault="008B4017">
      <w:pPr>
        <w:rPr>
          <w:del w:id="1515" w:author="Willian" w:date="2016-11-05T11:17:00Z"/>
          <w:rFonts w:ascii="Menlo" w:hAnsi="Menlo" w:cs="Menlo"/>
          <w:noProof/>
          <w:color w:val="414141"/>
          <w:sz w:val="21"/>
          <w:szCs w:val="21"/>
          <w:lang w:val="en-US"/>
        </w:rPr>
        <w:pPrChange w:id="1516" w:author="Willian" w:date="2016-11-05T11:18:00Z">
          <w:pPr>
            <w:pStyle w:val="NormalWeb"/>
            <w:shd w:val="clear" w:color="auto" w:fill="FFFFFF"/>
            <w:spacing w:before="0" w:beforeAutospacing="0" w:after="0" w:afterAutospacing="0"/>
            <w:ind w:left="567"/>
            <w:textAlignment w:val="baseline"/>
          </w:pPr>
        </w:pPrChange>
      </w:pPr>
    </w:p>
    <w:p w14:paraId="6606CB44" w14:textId="77777777" w:rsidR="008B4017" w:rsidRPr="00A66496" w:rsidDel="001537AD" w:rsidRDefault="008B4017">
      <w:pPr>
        <w:rPr>
          <w:del w:id="1517" w:author="Willian" w:date="2016-11-05T11:17:00Z"/>
          <w:rFonts w:ascii="Menlo" w:hAnsi="Menlo" w:cs="Menlo"/>
          <w:noProof/>
          <w:color w:val="414141"/>
          <w:sz w:val="21"/>
          <w:szCs w:val="21"/>
          <w:lang w:val="en-US"/>
        </w:rPr>
        <w:pPrChange w:id="1518" w:author="Willian" w:date="2016-11-05T11:18:00Z">
          <w:pPr>
            <w:pStyle w:val="NormalWeb"/>
            <w:shd w:val="clear" w:color="auto" w:fill="FFFFFF"/>
            <w:spacing w:before="0" w:beforeAutospacing="0" w:after="0" w:afterAutospacing="0"/>
            <w:ind w:left="567"/>
            <w:textAlignment w:val="baseline"/>
          </w:pPr>
        </w:pPrChange>
      </w:pPr>
      <w:del w:id="1519"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increment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w:delText>
        </w:r>
      </w:del>
    </w:p>
    <w:p w14:paraId="2DB0DD8D" w14:textId="77777777" w:rsidR="008B4017" w:rsidRPr="00694681" w:rsidDel="001537AD" w:rsidRDefault="008B4017">
      <w:pPr>
        <w:rPr>
          <w:del w:id="1520" w:author="Willian" w:date="2016-11-05T11:17:00Z"/>
          <w:rFonts w:ascii="Menlo" w:hAnsi="Menlo" w:cs="Menlo"/>
          <w:noProof/>
          <w:color w:val="414141"/>
          <w:sz w:val="21"/>
          <w:szCs w:val="21"/>
        </w:rPr>
        <w:pPrChange w:id="1521" w:author="Willian" w:date="2016-11-05T11:18:00Z">
          <w:pPr>
            <w:pStyle w:val="NormalWeb"/>
            <w:shd w:val="clear" w:color="auto" w:fill="FFFFFF"/>
            <w:spacing w:before="0" w:beforeAutospacing="0" w:after="620" w:afterAutospacing="0"/>
            <w:ind w:left="567"/>
            <w:textAlignment w:val="baseline"/>
          </w:pPr>
        </w:pPrChange>
      </w:pPr>
      <w:del w:id="1522" w:author="Willian" w:date="2016-11-05T11:17:00Z">
        <w:r w:rsidRPr="00694681" w:rsidDel="001537AD">
          <w:rPr>
            <w:rFonts w:ascii="Menlo" w:hAnsi="Menlo" w:cs="Menlo"/>
            <w:noProof/>
            <w:color w:val="3F6E74"/>
            <w:sz w:val="18"/>
            <w:szCs w:val="18"/>
            <w:shd w:val="clear" w:color="auto" w:fill="FFFFFF"/>
          </w:rPr>
          <w:delText>increment</w:delText>
        </w:r>
        <w:r w:rsidRPr="00694681" w:rsidDel="001537AD">
          <w:rPr>
            <w:rFonts w:ascii="Menlo" w:hAnsi="Menlo" w:cs="Menlo"/>
            <w:noProof/>
            <w:color w:val="414141"/>
            <w:sz w:val="18"/>
            <w:szCs w:val="18"/>
            <w:shd w:val="clear" w:color="auto" w:fill="FFFFFF"/>
          </w:rPr>
          <w:delText>(</w:delText>
        </w:r>
        <w:r w:rsidRPr="00694681" w:rsidDel="001537AD">
          <w:rPr>
            <w:rFonts w:ascii="Menlo" w:hAnsi="Menlo" w:cs="Menlo"/>
            <w:noProof/>
            <w:color w:val="1C00CF"/>
            <w:sz w:val="18"/>
            <w:szCs w:val="18"/>
            <w:shd w:val="clear" w:color="auto" w:fill="FFFFFF"/>
          </w:rPr>
          <w:delText>7</w:delText>
        </w:r>
        <w:r w:rsidRPr="00694681" w:rsidDel="001537AD">
          <w:rPr>
            <w:rFonts w:ascii="Menlo" w:hAnsi="Menlo" w:cs="Menlo"/>
            <w:noProof/>
            <w:color w:val="414141"/>
            <w:sz w:val="18"/>
            <w:szCs w:val="18"/>
            <w:shd w:val="clear" w:color="auto" w:fill="FFFFFF"/>
          </w:rPr>
          <w:delText>)</w:delText>
        </w:r>
      </w:del>
    </w:p>
    <w:p w14:paraId="753028A3" w14:textId="77777777" w:rsidR="008B4017" w:rsidDel="001537AD" w:rsidRDefault="008B4017">
      <w:pPr>
        <w:rPr>
          <w:del w:id="1523" w:author="Willian" w:date="2016-11-05T11:17:00Z"/>
        </w:rPr>
        <w:pPrChange w:id="1524" w:author="Willian" w:date="2016-11-05T11:18:00Z">
          <w:pPr>
            <w:pStyle w:val="NormalWeb"/>
            <w:spacing w:before="0" w:beforeAutospacing="0" w:after="220" w:afterAutospacing="0"/>
          </w:pPr>
        </w:pPrChange>
      </w:pPr>
      <w:del w:id="1525" w:author="Willian" w:date="2016-11-05T11:17:00Z">
        <w:r w:rsidDel="001537AD">
          <w:rPr>
            <w:rFonts w:ascii="Arial" w:hAnsi="Arial"/>
            <w:color w:val="414141"/>
            <w:sz w:val="21"/>
            <w:szCs w:val="21"/>
            <w:shd w:val="clear" w:color="auto" w:fill="FFFFFF"/>
          </w:rPr>
          <w:delText>Uma função pode levar outra função como um dos seus argumentos.</w:delText>
        </w:r>
      </w:del>
    </w:p>
    <w:p w14:paraId="5393DAD1" w14:textId="77777777" w:rsidR="008B4017" w:rsidRPr="00A66496" w:rsidDel="001537AD" w:rsidRDefault="008B4017">
      <w:pPr>
        <w:rPr>
          <w:del w:id="1526" w:author="Willian" w:date="2016-11-05T11:17:00Z"/>
          <w:rFonts w:ascii="Menlo" w:hAnsi="Menlo" w:cs="Menlo"/>
          <w:noProof/>
          <w:color w:val="414141"/>
          <w:sz w:val="21"/>
          <w:szCs w:val="21"/>
          <w:lang w:val="en-US"/>
        </w:rPr>
        <w:pPrChange w:id="1527" w:author="Willian" w:date="2016-11-05T11:18:00Z">
          <w:pPr>
            <w:pStyle w:val="NormalWeb"/>
            <w:shd w:val="clear" w:color="auto" w:fill="FFFFFF"/>
            <w:spacing w:before="460" w:beforeAutospacing="0" w:after="0" w:afterAutospacing="0"/>
            <w:ind w:left="567"/>
            <w:textAlignment w:val="baseline"/>
          </w:pPr>
        </w:pPrChange>
      </w:pPr>
      <w:del w:id="152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A3E6974" w14:textId="77777777" w:rsidR="008B4017" w:rsidRPr="00A66496" w:rsidDel="001537AD" w:rsidRDefault="008B4017">
      <w:pPr>
        <w:rPr>
          <w:del w:id="1529" w:author="Willian" w:date="2016-11-05T11:17:00Z"/>
          <w:rFonts w:ascii="Menlo" w:hAnsi="Menlo" w:cs="Menlo"/>
          <w:noProof/>
          <w:color w:val="414141"/>
          <w:sz w:val="21"/>
          <w:szCs w:val="21"/>
          <w:lang w:val="en-US"/>
        </w:rPr>
        <w:pPrChange w:id="1530" w:author="Willian" w:date="2016-11-05T11:18:00Z">
          <w:pPr>
            <w:pStyle w:val="NormalWeb"/>
            <w:shd w:val="clear" w:color="auto" w:fill="FFFFFF"/>
            <w:spacing w:before="0" w:beforeAutospacing="0" w:after="0" w:afterAutospacing="0"/>
            <w:ind w:left="567"/>
            <w:textAlignment w:val="baseline"/>
          </w:pPr>
        </w:pPrChange>
      </w:pPr>
      <w:del w:id="153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del>
    </w:p>
    <w:p w14:paraId="776065B2" w14:textId="77777777" w:rsidR="008B4017" w:rsidRPr="00A66496" w:rsidDel="001537AD" w:rsidRDefault="008B4017">
      <w:pPr>
        <w:rPr>
          <w:del w:id="1532" w:author="Willian" w:date="2016-11-05T11:17:00Z"/>
          <w:rFonts w:ascii="Menlo" w:hAnsi="Menlo" w:cs="Menlo"/>
          <w:noProof/>
          <w:color w:val="414141"/>
          <w:sz w:val="21"/>
          <w:szCs w:val="21"/>
          <w:lang w:val="en-US"/>
        </w:rPr>
        <w:pPrChange w:id="1533" w:author="Willian" w:date="2016-11-05T11:18:00Z">
          <w:pPr>
            <w:pStyle w:val="NormalWeb"/>
            <w:shd w:val="clear" w:color="auto" w:fill="FFFFFF"/>
            <w:spacing w:before="0" w:beforeAutospacing="0" w:after="0" w:afterAutospacing="0"/>
            <w:ind w:left="567"/>
            <w:textAlignment w:val="baseline"/>
          </w:pPr>
        </w:pPrChange>
      </w:pPr>
      <w:del w:id="153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w:delText>
        </w:r>
      </w:del>
    </w:p>
    <w:p w14:paraId="482A66B5" w14:textId="77777777" w:rsidR="008B4017" w:rsidRPr="00A66496" w:rsidDel="001537AD" w:rsidRDefault="008B4017">
      <w:pPr>
        <w:rPr>
          <w:del w:id="1535" w:author="Willian" w:date="2016-11-05T11:17:00Z"/>
          <w:rFonts w:ascii="Menlo" w:hAnsi="Menlo" w:cs="Menlo"/>
          <w:noProof/>
          <w:color w:val="414141"/>
          <w:sz w:val="21"/>
          <w:szCs w:val="21"/>
          <w:lang w:val="en-US"/>
        </w:rPr>
        <w:pPrChange w:id="1536" w:author="Willian" w:date="2016-11-05T11:18:00Z">
          <w:pPr>
            <w:pStyle w:val="NormalWeb"/>
            <w:shd w:val="clear" w:color="auto" w:fill="FFFFFF"/>
            <w:spacing w:before="0" w:beforeAutospacing="0" w:after="0" w:afterAutospacing="0"/>
            <w:ind w:left="567"/>
            <w:textAlignment w:val="baseline"/>
          </w:pPr>
        </w:pPrChange>
      </w:pPr>
      <w:del w:id="153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true</w:delText>
        </w:r>
      </w:del>
    </w:p>
    <w:p w14:paraId="1DB31023" w14:textId="77777777" w:rsidR="008B4017" w:rsidRPr="00A66496" w:rsidDel="001537AD" w:rsidRDefault="008B4017">
      <w:pPr>
        <w:rPr>
          <w:del w:id="1538" w:author="Willian" w:date="2016-11-05T11:17:00Z"/>
          <w:rFonts w:ascii="Menlo" w:hAnsi="Menlo" w:cs="Menlo"/>
          <w:noProof/>
          <w:color w:val="414141"/>
          <w:sz w:val="21"/>
          <w:szCs w:val="21"/>
          <w:lang w:val="en-US"/>
        </w:rPr>
        <w:pPrChange w:id="1539" w:author="Willian" w:date="2016-11-05T11:18:00Z">
          <w:pPr>
            <w:pStyle w:val="NormalWeb"/>
            <w:shd w:val="clear" w:color="auto" w:fill="FFFFFF"/>
            <w:spacing w:before="0" w:beforeAutospacing="0" w:after="0" w:afterAutospacing="0"/>
            <w:ind w:left="567"/>
            <w:textAlignment w:val="baseline"/>
          </w:pPr>
        </w:pPrChange>
      </w:pPr>
      <w:del w:id="1540" w:author="Willian" w:date="2016-11-05T11:17:00Z">
        <w:r w:rsidRPr="00A66496" w:rsidDel="001537AD">
          <w:rPr>
            <w:rFonts w:ascii="Menlo" w:hAnsi="Menlo" w:cs="Menlo"/>
            <w:noProof/>
            <w:color w:val="414141"/>
            <w:sz w:val="18"/>
            <w:szCs w:val="18"/>
            <w:shd w:val="clear" w:color="auto" w:fill="FFFFFF"/>
            <w:lang w:val="en-US"/>
          </w:rPr>
          <w:delText>      }</w:delText>
        </w:r>
      </w:del>
    </w:p>
    <w:p w14:paraId="797ED525" w14:textId="77777777" w:rsidR="008B4017" w:rsidRPr="00A66496" w:rsidDel="001537AD" w:rsidRDefault="008B4017">
      <w:pPr>
        <w:rPr>
          <w:del w:id="1541" w:author="Willian" w:date="2016-11-05T11:17:00Z"/>
          <w:rFonts w:ascii="Menlo" w:hAnsi="Menlo" w:cs="Menlo"/>
          <w:noProof/>
          <w:color w:val="414141"/>
          <w:sz w:val="21"/>
          <w:szCs w:val="21"/>
          <w:lang w:val="en-US"/>
        </w:rPr>
        <w:pPrChange w:id="1542" w:author="Willian" w:date="2016-11-05T11:18:00Z">
          <w:pPr>
            <w:pStyle w:val="NormalWeb"/>
            <w:shd w:val="clear" w:color="auto" w:fill="FFFFFF"/>
            <w:spacing w:before="0" w:beforeAutospacing="0" w:after="0" w:afterAutospacing="0"/>
            <w:ind w:left="567"/>
            <w:textAlignment w:val="baseline"/>
          </w:pPr>
        </w:pPrChange>
      </w:pPr>
      <w:del w:id="1543" w:author="Willian" w:date="2016-11-05T11:17:00Z">
        <w:r w:rsidRPr="00A66496" w:rsidDel="001537AD">
          <w:rPr>
            <w:rFonts w:ascii="Menlo" w:hAnsi="Menlo" w:cs="Menlo"/>
            <w:noProof/>
            <w:color w:val="414141"/>
            <w:sz w:val="18"/>
            <w:szCs w:val="18"/>
            <w:shd w:val="clear" w:color="auto" w:fill="FFFFFF"/>
            <w:lang w:val="en-US"/>
          </w:rPr>
          <w:delText>  }</w:delText>
        </w:r>
      </w:del>
    </w:p>
    <w:p w14:paraId="11C3E2C2" w14:textId="77777777" w:rsidR="008B4017" w:rsidRPr="00A66496" w:rsidDel="001537AD" w:rsidRDefault="008B4017">
      <w:pPr>
        <w:rPr>
          <w:del w:id="1544" w:author="Willian" w:date="2016-11-05T11:17:00Z"/>
          <w:rFonts w:ascii="Menlo" w:hAnsi="Menlo" w:cs="Menlo"/>
          <w:noProof/>
          <w:color w:val="414141"/>
          <w:sz w:val="21"/>
          <w:szCs w:val="21"/>
          <w:lang w:val="en-US"/>
        </w:rPr>
        <w:pPrChange w:id="1545" w:author="Willian" w:date="2016-11-05T11:18:00Z">
          <w:pPr>
            <w:pStyle w:val="NormalWeb"/>
            <w:shd w:val="clear" w:color="auto" w:fill="FFFFFF"/>
            <w:spacing w:before="0" w:beforeAutospacing="0" w:after="0" w:afterAutospacing="0"/>
            <w:ind w:left="567"/>
            <w:textAlignment w:val="baseline"/>
          </w:pPr>
        </w:pPrChange>
      </w:pPr>
      <w:del w:id="154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false</w:delText>
        </w:r>
      </w:del>
    </w:p>
    <w:p w14:paraId="22DED8C3" w14:textId="77777777" w:rsidR="008B4017" w:rsidRPr="00A66496" w:rsidDel="001537AD" w:rsidRDefault="008B4017">
      <w:pPr>
        <w:rPr>
          <w:del w:id="1547" w:author="Willian" w:date="2016-11-05T11:17:00Z"/>
          <w:rFonts w:ascii="Menlo" w:hAnsi="Menlo" w:cs="Menlo"/>
          <w:noProof/>
          <w:color w:val="414141"/>
          <w:sz w:val="18"/>
          <w:szCs w:val="18"/>
          <w:shd w:val="clear" w:color="auto" w:fill="FFFFFF"/>
          <w:lang w:val="en-US"/>
        </w:rPr>
        <w:pPrChange w:id="1548" w:author="Willian" w:date="2016-11-05T11:18:00Z">
          <w:pPr>
            <w:pStyle w:val="NormalWeb"/>
            <w:shd w:val="clear" w:color="auto" w:fill="FFFFFF"/>
            <w:spacing w:before="0" w:beforeAutospacing="0" w:after="0" w:afterAutospacing="0"/>
            <w:ind w:left="567"/>
            <w:textAlignment w:val="baseline"/>
          </w:pPr>
        </w:pPrChange>
      </w:pPr>
      <w:del w:id="1549" w:author="Willian" w:date="2016-11-05T11:17:00Z">
        <w:r w:rsidRPr="00A66496" w:rsidDel="001537AD">
          <w:rPr>
            <w:rFonts w:ascii="Menlo" w:hAnsi="Menlo" w:cs="Menlo"/>
            <w:noProof/>
            <w:color w:val="414141"/>
            <w:sz w:val="18"/>
            <w:szCs w:val="18"/>
            <w:shd w:val="clear" w:color="auto" w:fill="FFFFFF"/>
            <w:lang w:val="en-US"/>
          </w:rPr>
          <w:delText>}</w:delText>
        </w:r>
      </w:del>
    </w:p>
    <w:p w14:paraId="5A2E71BA" w14:textId="77777777" w:rsidR="008B4017" w:rsidRPr="00A66496" w:rsidDel="001537AD" w:rsidRDefault="008B4017">
      <w:pPr>
        <w:rPr>
          <w:del w:id="1550" w:author="Willian" w:date="2016-11-05T11:17:00Z"/>
          <w:rFonts w:ascii="Menlo" w:hAnsi="Menlo" w:cs="Menlo"/>
          <w:noProof/>
          <w:color w:val="414141"/>
          <w:sz w:val="21"/>
          <w:szCs w:val="21"/>
          <w:lang w:val="en-US"/>
        </w:rPr>
        <w:pPrChange w:id="1551" w:author="Willian" w:date="2016-11-05T11:18:00Z">
          <w:pPr>
            <w:pStyle w:val="NormalWeb"/>
            <w:shd w:val="clear" w:color="auto" w:fill="FFFFFF"/>
            <w:spacing w:before="0" w:beforeAutospacing="0" w:after="0" w:afterAutospacing="0"/>
            <w:ind w:left="567"/>
            <w:textAlignment w:val="baseline"/>
          </w:pPr>
        </w:pPrChange>
      </w:pPr>
    </w:p>
    <w:p w14:paraId="42CDD1F3" w14:textId="77777777" w:rsidR="008B4017" w:rsidRPr="00A66496" w:rsidDel="001537AD" w:rsidRDefault="008B4017">
      <w:pPr>
        <w:rPr>
          <w:del w:id="1552" w:author="Willian" w:date="2016-11-05T11:17:00Z"/>
          <w:rFonts w:ascii="Menlo" w:hAnsi="Menlo" w:cs="Menlo"/>
          <w:noProof/>
          <w:color w:val="414141"/>
          <w:sz w:val="21"/>
          <w:szCs w:val="21"/>
          <w:lang w:val="en-US"/>
        </w:rPr>
        <w:pPrChange w:id="1553" w:author="Willian" w:date="2016-11-05T11:18:00Z">
          <w:pPr>
            <w:pStyle w:val="NormalWeb"/>
            <w:shd w:val="clear" w:color="auto" w:fill="FFFFFF"/>
            <w:spacing w:before="0" w:beforeAutospacing="0" w:after="0" w:afterAutospacing="0"/>
            <w:ind w:left="567"/>
            <w:textAlignment w:val="baseline"/>
          </w:pPr>
        </w:pPrChange>
      </w:pPr>
      <w:del w:id="1554"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CFC27E6" w14:textId="77777777" w:rsidR="008B4017" w:rsidRPr="00A66496" w:rsidDel="001537AD" w:rsidRDefault="008B4017">
      <w:pPr>
        <w:rPr>
          <w:del w:id="1555" w:author="Willian" w:date="2016-11-05T11:17:00Z"/>
          <w:rFonts w:ascii="Menlo" w:hAnsi="Menlo" w:cs="Menlo"/>
          <w:noProof/>
          <w:color w:val="414141"/>
          <w:sz w:val="21"/>
          <w:szCs w:val="21"/>
          <w:lang w:val="en-US"/>
        </w:rPr>
        <w:pPrChange w:id="1556" w:author="Willian" w:date="2016-11-05T11:18:00Z">
          <w:pPr>
            <w:pStyle w:val="NormalWeb"/>
            <w:shd w:val="clear" w:color="auto" w:fill="FFFFFF"/>
            <w:spacing w:before="0" w:beforeAutospacing="0" w:after="0" w:afterAutospacing="0"/>
            <w:ind w:left="567"/>
            <w:textAlignment w:val="baseline"/>
          </w:pPr>
        </w:pPrChange>
      </w:pPr>
      <w:del w:id="155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1C00CF"/>
            <w:sz w:val="18"/>
            <w:szCs w:val="18"/>
            <w:shd w:val="clear" w:color="auto" w:fill="FFFFFF"/>
            <w:lang w:val="en-US"/>
          </w:rPr>
          <w:delText>10</w:delText>
        </w:r>
      </w:del>
    </w:p>
    <w:p w14:paraId="20938D7B" w14:textId="77777777" w:rsidR="008B4017" w:rsidRPr="00A66496" w:rsidDel="001537AD" w:rsidRDefault="008B4017">
      <w:pPr>
        <w:rPr>
          <w:del w:id="1558" w:author="Willian" w:date="2016-11-05T11:17:00Z"/>
          <w:rFonts w:ascii="Menlo" w:hAnsi="Menlo" w:cs="Menlo"/>
          <w:noProof/>
          <w:color w:val="414141"/>
          <w:sz w:val="18"/>
          <w:szCs w:val="18"/>
          <w:shd w:val="clear" w:color="auto" w:fill="FFFFFF"/>
          <w:lang w:val="en-US"/>
        </w:rPr>
        <w:pPrChange w:id="1559" w:author="Willian" w:date="2016-11-05T11:18:00Z">
          <w:pPr>
            <w:pStyle w:val="NormalWeb"/>
            <w:shd w:val="clear" w:color="auto" w:fill="FFFFFF"/>
            <w:spacing w:before="0" w:beforeAutospacing="0" w:after="0" w:afterAutospacing="0"/>
            <w:ind w:left="567"/>
            <w:textAlignment w:val="baseline"/>
          </w:pPr>
        </w:pPrChange>
      </w:pPr>
      <w:del w:id="1560" w:author="Willian" w:date="2016-11-05T11:17:00Z">
        <w:r w:rsidRPr="00A66496" w:rsidDel="001537AD">
          <w:rPr>
            <w:rFonts w:ascii="Menlo" w:hAnsi="Menlo" w:cs="Menlo"/>
            <w:noProof/>
            <w:color w:val="414141"/>
            <w:sz w:val="18"/>
            <w:szCs w:val="18"/>
            <w:shd w:val="clear" w:color="auto" w:fill="FFFFFF"/>
            <w:lang w:val="en-US"/>
          </w:rPr>
          <w:delText>}</w:delText>
        </w:r>
      </w:del>
    </w:p>
    <w:p w14:paraId="57A762F3" w14:textId="77777777" w:rsidR="008B4017" w:rsidRPr="00A66496" w:rsidDel="001537AD" w:rsidRDefault="008B4017">
      <w:pPr>
        <w:rPr>
          <w:del w:id="1561" w:author="Willian" w:date="2016-11-05T11:17:00Z"/>
          <w:rFonts w:ascii="Menlo" w:hAnsi="Menlo" w:cs="Menlo"/>
          <w:noProof/>
          <w:color w:val="414141"/>
          <w:sz w:val="21"/>
          <w:szCs w:val="21"/>
          <w:lang w:val="en-US"/>
        </w:rPr>
        <w:pPrChange w:id="1562" w:author="Willian" w:date="2016-11-05T11:18:00Z">
          <w:pPr>
            <w:pStyle w:val="NormalWeb"/>
            <w:shd w:val="clear" w:color="auto" w:fill="FFFFFF"/>
            <w:spacing w:before="0" w:beforeAutospacing="0" w:after="0" w:afterAutospacing="0"/>
            <w:ind w:left="567"/>
            <w:textAlignment w:val="baseline"/>
          </w:pPr>
        </w:pPrChange>
      </w:pPr>
    </w:p>
    <w:p w14:paraId="4B8BF81E" w14:textId="77777777" w:rsidR="008B4017" w:rsidRPr="00A66496" w:rsidDel="001537AD" w:rsidRDefault="008B4017">
      <w:pPr>
        <w:rPr>
          <w:del w:id="1563" w:author="Willian" w:date="2016-11-05T11:17:00Z"/>
          <w:rFonts w:ascii="Menlo" w:hAnsi="Menlo" w:cs="Menlo"/>
          <w:noProof/>
          <w:color w:val="414141"/>
          <w:sz w:val="21"/>
          <w:szCs w:val="21"/>
          <w:lang w:val="en-US"/>
        </w:rPr>
        <w:pPrChange w:id="1564" w:author="Willian" w:date="2016-11-05T11:18:00Z">
          <w:pPr>
            <w:pStyle w:val="NormalWeb"/>
            <w:shd w:val="clear" w:color="auto" w:fill="FFFFFF"/>
            <w:spacing w:before="0" w:beforeAutospacing="0" w:after="0" w:afterAutospacing="0"/>
            <w:ind w:left="567"/>
            <w:textAlignment w:val="baseline"/>
          </w:pPr>
        </w:pPrChange>
      </w:pPr>
      <w:del w:id="1565"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20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19</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7</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12</w:delText>
        </w:r>
        <w:r w:rsidRPr="00A66496" w:rsidDel="001537AD">
          <w:rPr>
            <w:rFonts w:ascii="Menlo" w:hAnsi="Menlo" w:cs="Menlo"/>
            <w:noProof/>
            <w:color w:val="414141"/>
            <w:sz w:val="18"/>
            <w:szCs w:val="18"/>
            <w:shd w:val="clear" w:color="auto" w:fill="FFFFFF"/>
            <w:lang w:val="en-US"/>
          </w:rPr>
          <w:delText>]</w:delText>
        </w:r>
      </w:del>
    </w:p>
    <w:p w14:paraId="53BA69B1" w14:textId="77777777" w:rsidR="008B4017" w:rsidRPr="00A66496" w:rsidDel="001537AD" w:rsidRDefault="008B4017">
      <w:pPr>
        <w:rPr>
          <w:del w:id="1566" w:author="Willian" w:date="2016-11-05T11:17:00Z"/>
          <w:rFonts w:ascii="Menlo" w:hAnsi="Menlo" w:cs="Menlo"/>
          <w:noProof/>
          <w:color w:val="414141"/>
          <w:sz w:val="21"/>
          <w:szCs w:val="21"/>
          <w:lang w:val="en-US"/>
        </w:rPr>
        <w:pPrChange w:id="1567" w:author="Willian" w:date="2016-11-05T11:18:00Z">
          <w:pPr>
            <w:pStyle w:val="NormalWeb"/>
            <w:shd w:val="clear" w:color="auto" w:fill="FFFFFF"/>
            <w:spacing w:before="0" w:beforeAutospacing="0" w:after="620" w:afterAutospacing="0"/>
            <w:ind w:left="567"/>
            <w:textAlignment w:val="baseline"/>
          </w:pPr>
        </w:pPrChange>
      </w:pPr>
      <w:del w:id="1568" w:author="Willian" w:date="2016-11-05T11:17:00Z">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del>
    </w:p>
    <w:p w14:paraId="3175A07D" w14:textId="77777777" w:rsidR="008B4017" w:rsidDel="001537AD" w:rsidRDefault="008B4017" w:rsidP="008B4017">
      <w:pPr>
        <w:rPr>
          <w:del w:id="1569" w:author="Willian" w:date="2016-11-05T11:17:00Z"/>
        </w:rPr>
      </w:pPr>
      <w:del w:id="1570" w:author="Willian" w:date="2016-11-05T11:17:00Z">
        <w:r w:rsidDel="001537AD">
          <w:rPr>
            <w:shd w:val="clear" w:color="auto" w:fill="FFFFFF"/>
          </w:rPr>
          <w:delText>As funções são na verdade um caso especial de closures: blocos de código que podem ser chamados mais tarde. O código em um closure tem acesso a coisas como variáveis e funções que estavam disponíveis no escopo onde o mesmo foi criado, mesmo que ele esteja em um escopo diferente do qual ele é executado, você viu um exemplo disso já com funções aninhadas. Você pode escrever um fechamento sem um nome cercando código com chaves (</w:delText>
        </w:r>
        <w:r w:rsidRPr="003A2BE7" w:rsidDel="001537AD">
          <w:rPr>
            <w:rFonts w:ascii="Menlo" w:hAnsi="Menlo" w:cs="Menlo"/>
            <w:color w:val="414141"/>
            <w:sz w:val="18"/>
            <w:szCs w:val="18"/>
            <w:shd w:val="clear" w:color="auto" w:fill="FFFFFF"/>
          </w:rPr>
          <w:delText>{</w:delText>
        </w:r>
        <w:r w:rsidDel="001537AD">
          <w:rPr>
            <w:rFonts w:ascii="Menlo" w:hAnsi="Menlo" w:cs="Menlo"/>
            <w:color w:val="414141"/>
            <w:sz w:val="18"/>
            <w:szCs w:val="18"/>
            <w:shd w:val="clear" w:color="auto" w:fill="FFFFFF"/>
          </w:rPr>
          <w:delText>}</w:delText>
        </w:r>
        <w:r w:rsidDel="001537AD">
          <w:rPr>
            <w:shd w:val="clear" w:color="auto" w:fill="FFFFFF"/>
          </w:rPr>
          <w:delText xml:space="preserve">). Use </w:delText>
        </w:r>
        <w:r w:rsidRPr="003A2BE7" w:rsidDel="001537AD">
          <w:rPr>
            <w:rFonts w:ascii="Menlo" w:hAnsi="Menlo" w:cs="Menlo"/>
            <w:color w:val="AA3391"/>
            <w:sz w:val="18"/>
            <w:szCs w:val="18"/>
            <w:shd w:val="clear" w:color="auto" w:fill="FFFFFF"/>
          </w:rPr>
          <w:delText>in</w:delText>
        </w:r>
        <w:r w:rsidDel="001537AD">
          <w:rPr>
            <w:shd w:val="clear" w:color="auto" w:fill="FFFFFF"/>
          </w:rPr>
          <w:delText xml:space="preserve"> para separar os argumentos e tipo de retorno do corpo.</w:delText>
        </w:r>
      </w:del>
    </w:p>
    <w:p w14:paraId="089AB88D" w14:textId="77777777" w:rsidR="008B4017" w:rsidRPr="00A66496" w:rsidDel="001537AD" w:rsidRDefault="008B4017">
      <w:pPr>
        <w:rPr>
          <w:del w:id="1571" w:author="Willian" w:date="2016-11-05T11:17:00Z"/>
          <w:rFonts w:ascii="Menlo" w:hAnsi="Menlo" w:cs="Menlo"/>
          <w:noProof/>
          <w:color w:val="414141"/>
          <w:sz w:val="21"/>
          <w:szCs w:val="21"/>
          <w:lang w:val="en-US"/>
        </w:rPr>
        <w:pPrChange w:id="1572" w:author="Willian" w:date="2016-11-05T11:18:00Z">
          <w:pPr>
            <w:pStyle w:val="NormalWeb"/>
            <w:shd w:val="clear" w:color="auto" w:fill="FFFFFF"/>
            <w:spacing w:before="460" w:beforeAutospacing="0" w:after="0" w:afterAutospacing="0"/>
            <w:ind w:left="567"/>
            <w:textAlignment w:val="baseline"/>
          </w:pPr>
        </w:pPrChange>
      </w:pPr>
      <w:del w:id="1573" w:author="Willian" w:date="2016-11-05T11:17:00Z">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map</w:delText>
        </w:r>
        <w:r w:rsidRPr="00A66496" w:rsidDel="001537AD">
          <w:rPr>
            <w:rFonts w:ascii="Menlo" w:hAnsi="Menlo" w:cs="Menlo"/>
            <w:noProof/>
            <w:color w:val="414141"/>
            <w:sz w:val="18"/>
            <w:szCs w:val="18"/>
            <w:shd w:val="clear" w:color="auto" w:fill="FFFFFF"/>
            <w:lang w:val="en-US"/>
          </w:rPr>
          <w:delText>({</w:delText>
        </w:r>
      </w:del>
    </w:p>
    <w:p w14:paraId="32A6A43C" w14:textId="77777777" w:rsidR="008B4017" w:rsidRPr="00A66496" w:rsidDel="001537AD" w:rsidRDefault="008B4017">
      <w:pPr>
        <w:rPr>
          <w:del w:id="1574" w:author="Willian" w:date="2016-11-05T11:17:00Z"/>
          <w:rFonts w:ascii="Menlo" w:hAnsi="Menlo" w:cs="Menlo"/>
          <w:noProof/>
          <w:color w:val="414141"/>
          <w:sz w:val="21"/>
          <w:szCs w:val="21"/>
          <w:lang w:val="en-US"/>
        </w:rPr>
        <w:pPrChange w:id="1575" w:author="Willian" w:date="2016-11-05T11:18:00Z">
          <w:pPr>
            <w:pStyle w:val="NormalWeb"/>
            <w:shd w:val="clear" w:color="auto" w:fill="FFFFFF"/>
            <w:spacing w:before="0" w:beforeAutospacing="0" w:after="0" w:afterAutospacing="0"/>
            <w:ind w:left="567"/>
            <w:textAlignment w:val="baseline"/>
          </w:pPr>
        </w:pPrChange>
      </w:pPr>
      <w:del w:id="15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del>
    </w:p>
    <w:p w14:paraId="3DF74F50" w14:textId="77777777" w:rsidR="008B4017" w:rsidRPr="00A66496" w:rsidDel="001537AD" w:rsidRDefault="008B4017">
      <w:pPr>
        <w:rPr>
          <w:del w:id="1577" w:author="Willian" w:date="2016-11-05T11:17:00Z"/>
          <w:rFonts w:ascii="Menlo" w:hAnsi="Menlo" w:cs="Menlo"/>
          <w:noProof/>
          <w:color w:val="414141"/>
          <w:sz w:val="21"/>
          <w:szCs w:val="21"/>
          <w:lang w:val="en-US"/>
        </w:rPr>
        <w:pPrChange w:id="1578" w:author="Willian" w:date="2016-11-05T11:18:00Z">
          <w:pPr>
            <w:pStyle w:val="NormalWeb"/>
            <w:shd w:val="clear" w:color="auto" w:fill="FFFFFF"/>
            <w:spacing w:before="0" w:beforeAutospacing="0" w:after="0" w:afterAutospacing="0"/>
            <w:ind w:left="567"/>
            <w:textAlignment w:val="baseline"/>
          </w:pPr>
        </w:pPrChange>
      </w:pPr>
      <w:del w:id="15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53AA8EC5" w14:textId="77777777" w:rsidR="008B4017" w:rsidRPr="00A66496" w:rsidDel="001537AD" w:rsidRDefault="008B4017">
      <w:pPr>
        <w:rPr>
          <w:del w:id="1580" w:author="Willian" w:date="2016-11-05T11:17:00Z"/>
          <w:rFonts w:ascii="Menlo" w:hAnsi="Menlo" w:cs="Menlo"/>
          <w:noProof/>
          <w:color w:val="414141"/>
          <w:sz w:val="21"/>
          <w:szCs w:val="21"/>
          <w:lang w:val="en-US"/>
        </w:rPr>
        <w:pPrChange w:id="1581" w:author="Willian" w:date="2016-11-05T11:18:00Z">
          <w:pPr>
            <w:pStyle w:val="NormalWeb"/>
            <w:shd w:val="clear" w:color="auto" w:fill="FFFFFF"/>
            <w:spacing w:before="0" w:beforeAutospacing="0" w:after="0" w:afterAutospacing="0"/>
            <w:ind w:left="567"/>
            <w:textAlignment w:val="baseline"/>
          </w:pPr>
        </w:pPrChange>
      </w:pPr>
      <w:del w:id="158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del>
    </w:p>
    <w:p w14:paraId="51340C2F" w14:textId="77777777" w:rsidR="008B4017" w:rsidRPr="00A66496" w:rsidDel="001537AD" w:rsidRDefault="008B4017">
      <w:pPr>
        <w:rPr>
          <w:del w:id="1583" w:author="Willian" w:date="2016-11-05T11:17:00Z"/>
          <w:rFonts w:ascii="Menlo" w:hAnsi="Menlo" w:cs="Menlo"/>
          <w:noProof/>
          <w:color w:val="414141"/>
          <w:sz w:val="21"/>
          <w:szCs w:val="21"/>
          <w:lang w:val="en-US"/>
        </w:rPr>
        <w:pPrChange w:id="1584" w:author="Willian" w:date="2016-11-05T11:18:00Z">
          <w:pPr>
            <w:pStyle w:val="NormalWeb"/>
            <w:shd w:val="clear" w:color="auto" w:fill="FFFFFF"/>
            <w:spacing w:before="0" w:beforeAutospacing="0" w:after="620" w:afterAutospacing="0"/>
            <w:ind w:left="567"/>
            <w:textAlignment w:val="baseline"/>
          </w:pPr>
        </w:pPrChange>
      </w:pPr>
      <w:del w:id="1585" w:author="Willian" w:date="2016-11-05T11:17:00Z">
        <w:r w:rsidRPr="00A66496" w:rsidDel="001537AD">
          <w:rPr>
            <w:rFonts w:ascii="Menlo" w:hAnsi="Menlo" w:cs="Menlo"/>
            <w:noProof/>
            <w:color w:val="414141"/>
            <w:sz w:val="18"/>
            <w:szCs w:val="18"/>
            <w:shd w:val="clear" w:color="auto" w:fill="FFFFFF"/>
            <w:lang w:val="en-US"/>
          </w:rPr>
          <w:delText>})</w:delText>
        </w:r>
      </w:del>
    </w:p>
    <w:p w14:paraId="54C44123" w14:textId="77777777" w:rsidR="008B4017" w:rsidRPr="00A66496" w:rsidRDefault="008B4017">
      <w:pPr>
        <w:rPr>
          <w:lang w:val="en-US"/>
        </w:rPr>
        <w:pPrChange w:id="1586" w:author="Willian" w:date="2016-11-05T11:18:00Z">
          <w:pPr>
            <w:pStyle w:val="PargrafodaLista"/>
          </w:pPr>
        </w:pPrChange>
      </w:pPr>
    </w:p>
    <w:p w14:paraId="7F1BFD4F" w14:textId="06DBD8D3" w:rsidR="008B4017" w:rsidRPr="00DC4C3D" w:rsidRDefault="008B4017" w:rsidP="00DC4C3D">
      <w:pPr>
        <w:pStyle w:val="Cabealho1"/>
        <w:ind w:left="0" w:firstLine="0"/>
        <w:rPr>
          <w:ins w:id="1587" w:author="Willian" w:date="2016-11-05T11:18:00Z"/>
        </w:rPr>
      </w:pPr>
      <w:ins w:id="1588" w:author="Willian" w:date="2016-11-05T11:18:00Z">
        <w:r w:rsidRPr="008313E9">
          <w:t xml:space="preserve">Aula </w:t>
        </w:r>
      </w:ins>
      <w:r>
        <w:t>2</w:t>
      </w:r>
    </w:p>
    <w:p w14:paraId="6FD1CECF" w14:textId="4F797F1D" w:rsidR="008B4017" w:rsidRPr="00467C6B" w:rsidRDefault="008B4017" w:rsidP="008B4017">
      <w:pPr>
        <w:pStyle w:val="Ttulo1"/>
        <w:numPr>
          <w:ilvl w:val="0"/>
          <w:numId w:val="19"/>
        </w:numPr>
        <w:ind w:hanging="360"/>
        <w:rPr>
          <w:ins w:id="1589" w:author="Willian" w:date="2016-11-05T11:18:00Z"/>
        </w:rPr>
      </w:pPr>
      <w:r>
        <w:t>Views e Auto Layout</w:t>
      </w:r>
    </w:p>
    <w:p w14:paraId="6DF5601F" w14:textId="77777777" w:rsidR="008B4017" w:rsidRDefault="008B4017" w:rsidP="008B4017">
      <w:r>
        <w:t>O Auto Layout calcula dinamicamente o tamanho e a posição de todas as Views em uma View Controller, com base nas restrições (constraints) que colocamos nestas views. Por exemplo, podemos restringir que um botão seja centralizado horizontalmente em uma view e que uma Image View se posicione a 8 pontos abaixo da parte inferior do botão. Se o tamanho e posição do botão mudar, o posicionamento da imagem irá mudar também.</w:t>
      </w:r>
    </w:p>
    <w:p w14:paraId="24556AB1" w14:textId="77777777" w:rsidR="008B4017" w:rsidRDefault="008B4017" w:rsidP="008B4017">
      <w:pPr>
        <w:pStyle w:val="Ttulo2"/>
      </w:pPr>
      <w:r>
        <w:t>Mudanças externas</w:t>
      </w:r>
    </w:p>
    <w:p w14:paraId="7BEAD7DF" w14:textId="77777777" w:rsidR="008B4017" w:rsidRDefault="008B4017" w:rsidP="008B4017">
      <w:r>
        <w:t>Entendemos como mudanças externas, as mudanças que ocorrem quando o tamanho ou forma da superview são alteradas por algum evento fora do app. A cada mudança, devemos atualizar a hierarquia de layout a fim de reajustar os espaços disponíveis. Aqui estão alguns exemplos de mudança externa:</w:t>
      </w:r>
    </w:p>
    <w:p w14:paraId="7B688277" w14:textId="77777777" w:rsidR="008B4017" w:rsidRDefault="008B4017" w:rsidP="008B4017">
      <w:pPr>
        <w:pStyle w:val="PargrafodaLista"/>
        <w:numPr>
          <w:ilvl w:val="0"/>
          <w:numId w:val="28"/>
        </w:numPr>
      </w:pPr>
      <w:r>
        <w:t>O usuário entra ou sai da visualização de Split View em um iPad</w:t>
      </w:r>
    </w:p>
    <w:p w14:paraId="73620431" w14:textId="77777777" w:rsidR="008B4017" w:rsidRDefault="008B4017" w:rsidP="008B4017">
      <w:pPr>
        <w:pStyle w:val="PargrafodaLista"/>
        <w:numPr>
          <w:ilvl w:val="0"/>
          <w:numId w:val="28"/>
        </w:numPr>
      </w:pPr>
      <w:r>
        <w:t>O dispositivo é rotacionado</w:t>
      </w:r>
    </w:p>
    <w:p w14:paraId="1247BA79" w14:textId="77777777" w:rsidR="008B4017" w:rsidRDefault="008B4017" w:rsidP="008B4017">
      <w:pPr>
        <w:pStyle w:val="PargrafodaLista"/>
        <w:numPr>
          <w:ilvl w:val="0"/>
          <w:numId w:val="28"/>
        </w:numPr>
      </w:pPr>
      <w:r>
        <w:t xml:space="preserve">O usuário recebe chamadas telefônicas (isto altera o design dos apps) </w:t>
      </w:r>
    </w:p>
    <w:p w14:paraId="64C9725F" w14:textId="77777777" w:rsidR="008B4017" w:rsidRDefault="008B4017" w:rsidP="008B4017">
      <w:pPr>
        <w:pStyle w:val="PargrafodaLista"/>
        <w:numPr>
          <w:ilvl w:val="0"/>
          <w:numId w:val="28"/>
        </w:numPr>
      </w:pPr>
      <w:r>
        <w:t>Quando o app apoia diferentes tamanhos de tela</w:t>
      </w:r>
    </w:p>
    <w:p w14:paraId="1F358C1E" w14:textId="77777777" w:rsidR="008B4017" w:rsidRDefault="008B4017" w:rsidP="008B4017">
      <w:pPr>
        <w:rPr>
          <w:rFonts w:ascii="Times New Roman" w:hAnsi="Times New Roman"/>
          <w:sz w:val="24"/>
        </w:rPr>
      </w:pPr>
      <w:r>
        <w:t>A maioria destas mudanças podem ocorrer em tempo de execução, e exigem uma resposta dinâmica programada previamente do seu aplicativo. O tamanho da tela não irá mudar em tempo de execução, mas devemos criar um layout adaptativo para que nossos apps funcionem igualmente em um iPhone 4S, um iPhone 7 Plus, ou até mesmo um iPad.</w:t>
      </w:r>
    </w:p>
    <w:p w14:paraId="644D1A10" w14:textId="77777777" w:rsidR="008B4017" w:rsidRDefault="008B4017" w:rsidP="008B4017">
      <w:pPr>
        <w:pStyle w:val="Ttulo2"/>
        <w:rPr>
          <w:rFonts w:eastAsia="Times New Roman"/>
        </w:rPr>
      </w:pPr>
      <w:r w:rsidRPr="008B4017">
        <w:t>Mudanças</w:t>
      </w:r>
      <w:r>
        <w:rPr>
          <w:rFonts w:ascii="Arial" w:eastAsia="Times New Roman" w:hAnsi="Arial"/>
          <w:color w:val="808080"/>
          <w:sz w:val="42"/>
          <w:szCs w:val="42"/>
        </w:rPr>
        <w:t xml:space="preserve"> </w:t>
      </w:r>
      <w:r w:rsidRPr="008B4017">
        <w:t>internas</w:t>
      </w:r>
    </w:p>
    <w:p w14:paraId="7CEDB65E" w14:textId="77777777" w:rsidR="008B4017" w:rsidRDefault="008B4017" w:rsidP="008B4017">
      <w:r>
        <w:t>As mudanças internas ocorrem quando uma view que possui restrições e que afeta outra view é alterada, ou quando executamos animações visuais. Aqui estão algumas fontes comuns de mudança interna:</w:t>
      </w:r>
    </w:p>
    <w:p w14:paraId="467A3D31" w14:textId="77777777" w:rsidR="008B4017" w:rsidRPr="008B4017" w:rsidRDefault="008B4017" w:rsidP="008B4017">
      <w:pPr>
        <w:pStyle w:val="PargrafodaLista"/>
        <w:numPr>
          <w:ilvl w:val="0"/>
          <w:numId w:val="29"/>
        </w:numPr>
      </w:pPr>
      <w:r w:rsidRPr="008B4017">
        <w:t>O conteúdo exibido pelas mudanças de aplicativos.</w:t>
      </w:r>
    </w:p>
    <w:p w14:paraId="5A8A632E" w14:textId="77777777" w:rsidR="008B4017" w:rsidRPr="008B4017" w:rsidRDefault="008B4017" w:rsidP="008B4017">
      <w:pPr>
        <w:pStyle w:val="PargrafodaLista"/>
        <w:numPr>
          <w:ilvl w:val="0"/>
          <w:numId w:val="29"/>
        </w:numPr>
      </w:pPr>
      <w:r w:rsidRPr="008B4017">
        <w:t>O aplicativo suporta internacionalização.</w:t>
      </w:r>
    </w:p>
    <w:p w14:paraId="0A0BC883" w14:textId="77777777" w:rsidR="008B4017" w:rsidRPr="008B4017" w:rsidRDefault="008B4017" w:rsidP="008B4017">
      <w:pPr>
        <w:pStyle w:val="PargrafodaLista"/>
        <w:numPr>
          <w:ilvl w:val="0"/>
          <w:numId w:val="29"/>
        </w:numPr>
      </w:pPr>
      <w:r w:rsidRPr="008B4017">
        <w:t>O aplicativo suporta Fonte Dinâmica.</w:t>
      </w:r>
    </w:p>
    <w:p w14:paraId="0117F32E" w14:textId="77777777" w:rsidR="008B4017" w:rsidRDefault="008B4017" w:rsidP="008B4017">
      <w:pPr>
        <w:rPr>
          <w:rFonts w:ascii="Times New Roman" w:hAnsi="Times New Roman"/>
          <w:sz w:val="24"/>
        </w:rPr>
      </w:pPr>
      <w:r>
        <w:t>Quando ocorrem mudanças no conteúdo do seu aplicativo, este novo conteúdo pode exigir um layout diferente do antigo. Isto normalmente ocorre em aplicativos que exibem texto ou imagens dinâmicos. Por exemplo, uma aplicação de notícias necessita de ajustar a disposição do seu layout com base nos artigos a serem exibidos. Da mesma forma, a exibição de uma imagem deve ser exibida sem distorções ou perda de resolução, e com o auto layout tratamos isto.</w:t>
      </w:r>
    </w:p>
    <w:p w14:paraId="0ED8D7EC" w14:textId="77777777" w:rsidR="008B4017" w:rsidRDefault="008B4017" w:rsidP="008B4017">
      <w:r>
        <w:t>A internacionalização é o processo de fazer seu aplicativo se adaptar a diferentes linguagens, regiões e alfabetos. O layout de um aplicativo internacionalizado de levar estas diferenças em conta para que seja exibido corretamente para todas as línguas e regiões que o aplicativo suporta.</w:t>
      </w:r>
    </w:p>
    <w:p w14:paraId="2FE032A8" w14:textId="77777777" w:rsidR="008B4017" w:rsidRDefault="008B4017" w:rsidP="008B4017">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470425AB" w14:textId="77777777" w:rsidR="008B4017" w:rsidRDefault="008B4017" w:rsidP="008B4017">
      <w:pPr>
        <w:pStyle w:val="Ttulo2"/>
      </w:pPr>
      <w:r>
        <w:lastRenderedPageBreak/>
        <w:t>Disposição Auto Layout Versus baseada em Frame</w:t>
      </w:r>
    </w:p>
    <w:p w14:paraId="0525F006" w14:textId="77777777" w:rsidR="008B4017" w:rsidRDefault="008B4017" w:rsidP="008B4017">
      <w:r>
        <w:t>Há três abordagens principais para conceber uma interface de usuário. Você pode programaticamente, ou seja, via código, implementar uma interface do usuário, você pode usar máscaras de redimensionamento automático para automatizar algumas das respostas à mudanças externas, ou você pode usar Auto Layout.</w:t>
      </w:r>
    </w:p>
    <w:p w14:paraId="1B75B859" w14:textId="77777777" w:rsidR="008B4017" w:rsidRDefault="008B4017" w:rsidP="008B4017">
      <w:r>
        <w:t>Tradicionalmente, os aplicativos desenhavam sua interface de usuário, definindo programaticamente uma moldura (frame) para cada view em uma hierarquia de views. Um frame define a origem, altura e largura da view no sistema de coordenadas da superview.</w:t>
      </w:r>
    </w:p>
    <w:p w14:paraId="0E2E0195" w14:textId="22A63F22" w:rsidR="008B4017" w:rsidRDefault="008B4017" w:rsidP="008B4017">
      <w:pPr>
        <w:pStyle w:val="NormalWeb"/>
        <w:spacing w:before="0" w:beforeAutospacing="0" w:after="0" w:afterAutospacing="0"/>
      </w:pPr>
      <w:r>
        <w:rPr>
          <w:rFonts w:ascii="Arial" w:hAnsi="Arial" w:cs="Arial"/>
          <w:noProof/>
          <w:color w:val="414141"/>
          <w:sz w:val="21"/>
          <w:szCs w:val="21"/>
        </w:rPr>
        <w:drawing>
          <wp:inline distT="0" distB="0" distL="0" distR="0" wp14:anchorId="76395664" wp14:editId="1C6D280D">
            <wp:extent cx="3657600" cy="4695190"/>
            <wp:effectExtent l="0" t="0" r="0" b="381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6A2CAF05" w14:textId="5204EDA1" w:rsidR="008B4017" w:rsidRDefault="008B4017" w:rsidP="008B4017">
      <w:pPr>
        <w:pStyle w:val="Ttulo3"/>
      </w:pPr>
      <w:r>
        <w:t>Layout baseado em Frame</w:t>
      </w:r>
    </w:p>
    <w:p w14:paraId="15FF5D0A" w14:textId="77777777" w:rsidR="008B4017" w:rsidRDefault="008B4017" w:rsidP="008B4017">
      <w:r>
        <w:t>Em versões mais antigas do iOS, quando iríamos definir uma interface do usuário, tínhamos que calcular o tamanho e a posição de cada view na nossa hierarquia de views. Então, se uma mudança ocorresse, tínhamos que recalcular o frame para todas as views afetadas.</w:t>
      </w:r>
    </w:p>
    <w:p w14:paraId="00A10D0C" w14:textId="77777777" w:rsidR="008B4017" w:rsidRDefault="008B4017" w:rsidP="008B4017">
      <w:r>
        <w:t>Definir os frames das views via código nos fornece o máximo de flexibilidade e poder, porém é uma tarefa árdua e muito suscetível a erros. Quando ocorre uma alteração interna ou externa, você pode literalmente fazer a mudança que desejar nas views. No entanto, devido ao fato de que nós mesmos temos que gerenciar todas estas mudanças, mesmo que esta defina uma interface de usuário simples, esta tarefa acaba requerendo uma quantidade de esforço consideravelmente alta na hora de projetar, depurar e manter seu código. Criar uma UI rica e adaptativa aumenta a dificuldade em uma ordem de magnitude.</w:t>
      </w:r>
    </w:p>
    <w:p w14:paraId="221D108F" w14:textId="4CC8DE3B" w:rsidR="008B4017" w:rsidRDefault="008B4017" w:rsidP="008B4017">
      <w:pPr>
        <w:pStyle w:val="Ttulo3"/>
      </w:pPr>
      <w:r>
        <w:lastRenderedPageBreak/>
        <w:t>Layout baseado em máscaras de redimensionamento automático</w:t>
      </w:r>
    </w:p>
    <w:p w14:paraId="3D7E329E" w14:textId="77777777" w:rsidR="008B4017" w:rsidRDefault="008B4017" w:rsidP="008B4017">
      <w:r>
        <w:t>Você pode usar máscaras de redimensionamento automático (autoresizing mask) para ajudar a aliviar um pouco deste esforço. Uma máscara de redimensionamento automático define a maneira como o frame de uma view se altera quando o frame de sua superview é alterado. Isto simplifica a criação de layouts que se adaptam a mudanças externas.</w:t>
      </w:r>
    </w:p>
    <w:p w14:paraId="496995BC" w14:textId="77777777" w:rsidR="008B4017" w:rsidRDefault="008B4017" w:rsidP="008B4017"/>
    <w:p w14:paraId="2D68A627" w14:textId="77777777" w:rsidR="008B4017" w:rsidRDefault="008B4017" w:rsidP="008B4017">
      <w:pPr>
        <w:ind w:left="567"/>
      </w:pPr>
      <w:r w:rsidRPr="008B4017">
        <w:rPr>
          <w:color w:val="7030A0"/>
        </w:rPr>
        <w:t xml:space="preserve">DICA: Você pode encontrar mais detalhes sobre autoresizing mask em: </w:t>
      </w:r>
      <w:hyperlink r:id="rId37" w:history="1">
        <w:r>
          <w:rPr>
            <w:rStyle w:val="Hiperlink"/>
            <w:rFonts w:ascii="Arial" w:hAnsi="Arial" w:cs="Arial"/>
            <w:color w:val="1155CC"/>
            <w:sz w:val="21"/>
            <w:szCs w:val="21"/>
          </w:rPr>
          <w:t>https://developer.apple.com/reference/uikit/uiview/1622559-autoresizingmask</w:t>
        </w:r>
      </w:hyperlink>
    </w:p>
    <w:p w14:paraId="72A21719" w14:textId="77777777" w:rsidR="008B4017" w:rsidRDefault="008B4017" w:rsidP="008B4017"/>
    <w:p w14:paraId="22BAE170" w14:textId="77777777" w:rsidR="008B4017" w:rsidRDefault="008B4017" w:rsidP="008B4017">
      <w:r>
        <w:t>No entanto, as máscaras de redimensionamento automático apoiam um subconjunto relativamente pequeno de possíveis layouts. Para interfaces complexas, normalmente precisamos de aumentar nossas máscaras com nossas próprias mudanças programáticas. Além disso, as máscaras de redimensionamento automático se adaptam apenas à mudanças externas. Elas não suportam mudanças internas.</w:t>
      </w:r>
    </w:p>
    <w:p w14:paraId="76675329" w14:textId="77777777" w:rsidR="008B4017" w:rsidRDefault="008B4017" w:rsidP="008B4017">
      <w:r>
        <w:t>Embora estas máscaras são apenas uma melhoria iterativa em layouts programáticos, o auto layout representa paradigma inteiramente novo. Em vez de pensarmos em como criar a estrutura das views, pensamos sobre em elas irão se relacionar entre si.</w:t>
      </w:r>
    </w:p>
    <w:p w14:paraId="510265BC" w14:textId="6405B124" w:rsidR="008B4017" w:rsidRDefault="008B4017" w:rsidP="008B4017">
      <w:pPr>
        <w:pStyle w:val="Ttulo3"/>
      </w:pPr>
      <w:r>
        <w:t>Auto Layout</w:t>
      </w:r>
    </w:p>
    <w:p w14:paraId="74EE450D" w14:textId="77777777" w:rsidR="008B4017" w:rsidRDefault="008B4017" w:rsidP="008B4017">
      <w:r>
        <w:t>O Auto Layout define a sua interface de usuário usando restrições. Restrições normalmente representam uma relação entre duas views. O auto layout, em seguida, calcula o tamanho e a localização de cada view com base nessas restrições. Isso produz layouts que respondem dinamicamente às mudanças internas e externas.</w:t>
      </w:r>
    </w:p>
    <w:p w14:paraId="73DBF8FC" w14:textId="34E1ECB6" w:rsidR="008B4017" w:rsidRDefault="008B4017" w:rsidP="008B4017">
      <w:pPr>
        <w:pStyle w:val="NormalWeb"/>
        <w:spacing w:before="0" w:beforeAutospacing="0" w:after="0" w:afterAutospacing="0"/>
      </w:pPr>
      <w:r>
        <w:rPr>
          <w:rFonts w:ascii="Arial" w:hAnsi="Arial" w:cs="Arial"/>
          <w:noProof/>
          <w:color w:val="414141"/>
          <w:sz w:val="21"/>
          <w:szCs w:val="21"/>
        </w:rPr>
        <w:lastRenderedPageBreak/>
        <w:drawing>
          <wp:inline distT="0" distB="0" distL="0" distR="0" wp14:anchorId="10B42F12" wp14:editId="6047931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58EBBFBA" w14:textId="77777777" w:rsidR="008B4017" w:rsidRDefault="008B4017" w:rsidP="008B4017">
      <w:r>
        <w:t xml:space="preserve">A lógica usada para projetar um conjunto de restrições para criar comportamentos específicos é muito diferente da lógica usada para escrever código procedural ou orientada a objeto. Felizmente, dominar auto layout não é diferente de dominar qualquer outra tarefa de programação. Há dois passos básicos: Primeiro você precisa entender a lógica por trás dos layouts baseados em restrição, e então você precisa aprender a API. </w:t>
      </w:r>
    </w:p>
    <w:p w14:paraId="672716DD" w14:textId="77777777" w:rsidR="008B4017" w:rsidRDefault="008B4017" w:rsidP="008B4017">
      <w:r>
        <w:t>É possível definir as restrições para auto layout via código, mas neste curso aprenderemos apenas a definir restrições via Interface Builder, que cobre quase 100% dos casos que você irá se deparar na construção de layouts.</w:t>
      </w:r>
    </w:p>
    <w:p w14:paraId="61A50362" w14:textId="77777777" w:rsidR="008B4017" w:rsidRDefault="008B4017" w:rsidP="008B4017">
      <w:r>
        <w:t>Então para entender melhor, vamos a prática.</w:t>
      </w:r>
    </w:p>
    <w:p w14:paraId="27FC6656" w14:textId="1B39BE95" w:rsidR="004C08B1" w:rsidRDefault="004C08B1" w:rsidP="004C08B1">
      <w:pPr>
        <w:pStyle w:val="Ttulo2"/>
      </w:pPr>
      <w:r>
        <w:t>Aplicando o Auto Layout</w:t>
      </w:r>
    </w:p>
    <w:p w14:paraId="18EEC64A" w14:textId="69E68573" w:rsidR="004C08B1" w:rsidRDefault="004C08B1" w:rsidP="004C08B1">
      <w:r>
        <w:t xml:space="preserve">Para você entender o real motivo de utilizarmos o auto layout basta abrir nosso projeto </w:t>
      </w:r>
      <w:r>
        <w:rPr>
          <w:b/>
        </w:rPr>
        <w:t xml:space="preserve">MusicProject </w:t>
      </w:r>
      <w:r>
        <w:t>e executá-lo com outro simulador diferente do iPhone 7. Veja o resultado</w:t>
      </w:r>
      <w:r w:rsidR="00603CA9">
        <w:t xml:space="preserve"> da tela Música</w:t>
      </w:r>
      <w:r>
        <w:t xml:space="preserve"> no emulador do iPhone 7 Plus:</w:t>
      </w:r>
    </w:p>
    <w:p w14:paraId="2F37C06D" w14:textId="77777777" w:rsidR="00603CA9" w:rsidRDefault="00603CA9" w:rsidP="00603CA9">
      <w:pPr>
        <w:keepNext/>
        <w:jc w:val="center"/>
      </w:pPr>
      <w:r>
        <w:rPr>
          <w:noProof/>
        </w:rPr>
        <w:lastRenderedPageBreak/>
        <w:drawing>
          <wp:inline distT="0" distB="0" distL="0" distR="0" wp14:anchorId="70927809" wp14:editId="16C6E049">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39">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5AD956E7" w14:textId="2C8804A7" w:rsidR="00603CA9" w:rsidRDefault="00603CA9" w:rsidP="00603CA9">
      <w:pPr>
        <w:pStyle w:val="Legenda"/>
        <w:jc w:val="center"/>
      </w:pPr>
      <w:r>
        <w:t xml:space="preserve">Figura </w:t>
      </w:r>
      <w:fldSimple w:instr=" SEQ Figura \* ARABIC ">
        <w:r w:rsidR="009C4A7B">
          <w:rPr>
            <w:noProof/>
          </w:rPr>
          <w:t>29</w:t>
        </w:r>
      </w:fldSimple>
      <w:r>
        <w:t xml:space="preserve"> - Cena Música executada no iPhone 7 Plus em modo retrato</w:t>
      </w:r>
    </w:p>
    <w:p w14:paraId="56EEAE50" w14:textId="50FB1164" w:rsidR="00603CA9" w:rsidRDefault="00603CA9" w:rsidP="00603CA9">
      <w:r>
        <w:t xml:space="preserve">No simulador tecle a combinação </w:t>
      </w:r>
      <w:r>
        <w:rPr>
          <w:b/>
        </w:rPr>
        <w:t xml:space="preserve">Control + </w:t>
      </w:r>
      <w:r>
        <w:rPr>
          <w:rFonts w:ascii="Wingdings" w:hAnsi="Wingdings"/>
          <w:b/>
        </w:rPr>
        <w:t></w:t>
      </w:r>
      <w:r>
        <w:rPr>
          <w:b/>
        </w:rPr>
        <w:t xml:space="preserve">. </w:t>
      </w:r>
      <w:r>
        <w:t>O simulador irá entrar em modo paisagem (landscape) e o resultado será este:</w:t>
      </w:r>
    </w:p>
    <w:p w14:paraId="0582D7D7" w14:textId="77777777" w:rsidR="00603CA9" w:rsidRDefault="00603CA9" w:rsidP="00603CA9">
      <w:pPr>
        <w:keepNext/>
        <w:jc w:val="center"/>
      </w:pPr>
      <w:r>
        <w:rPr>
          <w:noProof/>
        </w:rPr>
        <w:lastRenderedPageBreak/>
        <w:drawing>
          <wp:inline distT="0" distB="0" distL="0" distR="0" wp14:anchorId="38B01306" wp14:editId="75B7D4EB">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061439D3" w14:textId="679A0006" w:rsidR="00603CA9" w:rsidRDefault="00603CA9" w:rsidP="00603CA9">
      <w:pPr>
        <w:pStyle w:val="Legenda"/>
        <w:jc w:val="center"/>
      </w:pPr>
      <w:r>
        <w:t xml:space="preserve">Figura </w:t>
      </w:r>
      <w:fldSimple w:instr=" SEQ Figura \* ARABIC ">
        <w:r w:rsidR="009C4A7B">
          <w:rPr>
            <w:noProof/>
          </w:rPr>
          <w:t>30</w:t>
        </w:r>
      </w:fldSimple>
      <w:r>
        <w:t xml:space="preserve"> - Cena Música executada no iPhone 7 Plus no modo landscape</w:t>
      </w:r>
    </w:p>
    <w:p w14:paraId="07CDBD30" w14:textId="761B0CC5" w:rsidR="00603CA9" w:rsidRDefault="00603CA9" w:rsidP="00603CA9">
      <w:r>
        <w:t>Obviamente este protótipo não será adaptável pois o proposito dele é apenas mostrar</w:t>
      </w:r>
      <w:r w:rsidR="00433428">
        <w:t xml:space="preserve"> a navegação do app, então vamos começar a criar a cena Música, definitivamente.</w:t>
      </w:r>
    </w:p>
    <w:p w14:paraId="27B56CC8" w14:textId="77777777" w:rsidR="00433428" w:rsidRPr="00603CA9" w:rsidRDefault="00433428" w:rsidP="00433428">
      <w:pPr>
        <w:pBdr>
          <w:bottom w:val="single" w:sz="4" w:space="1" w:color="auto"/>
        </w:pBdr>
      </w:pPr>
    </w:p>
    <w:p w14:paraId="3A119416" w14:textId="77777777" w:rsidR="00E24293" w:rsidRPr="005C658D" w:rsidRDefault="00E24293" w:rsidP="00E24293">
      <w:pPr>
        <w:ind w:left="567"/>
        <w:rPr>
          <w:b/>
          <w:color w:val="7030A0"/>
        </w:rPr>
      </w:pPr>
      <w:r w:rsidRPr="005C658D">
        <w:rPr>
          <w:b/>
          <w:color w:val="7030A0"/>
        </w:rPr>
        <w:t>Material de apoio:</w:t>
      </w:r>
    </w:p>
    <w:p w14:paraId="4F6AF572" w14:textId="13A3826F" w:rsidR="00E24293" w:rsidRDefault="00E24293" w:rsidP="00E24293">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p>
    <w:p w14:paraId="6EE6877D" w14:textId="77777777" w:rsidR="00E24293" w:rsidRDefault="00E24293" w:rsidP="00E24293">
      <w:pPr>
        <w:ind w:left="567"/>
        <w:rPr>
          <w:color w:val="7030A0"/>
        </w:rPr>
      </w:pPr>
    </w:p>
    <w:p w14:paraId="1CE8B695" w14:textId="283BEF1C" w:rsidR="00E24293" w:rsidRDefault="00E24293" w:rsidP="00E24293">
      <w:pPr>
        <w:pStyle w:val="PargrafodaLista"/>
        <w:numPr>
          <w:ilvl w:val="0"/>
          <w:numId w:val="75"/>
        </w:numPr>
      </w:pPr>
      <w:r>
        <w:t>No storyboard Main, adicione uma UIImageView à com as seguintes dimensões:</w:t>
      </w:r>
    </w:p>
    <w:p w14:paraId="1E50D02D" w14:textId="29F89F0D" w:rsidR="00E24293" w:rsidRDefault="00E24293" w:rsidP="00E24293">
      <w:pPr>
        <w:pStyle w:val="PargrafodaLista"/>
        <w:numPr>
          <w:ilvl w:val="1"/>
          <w:numId w:val="75"/>
        </w:numPr>
      </w:pPr>
      <w:r>
        <w:t>X: 0</w:t>
      </w:r>
    </w:p>
    <w:p w14:paraId="738E023C" w14:textId="3C3C62D0" w:rsidR="00E24293" w:rsidRDefault="00E24293" w:rsidP="00E24293">
      <w:pPr>
        <w:pStyle w:val="PargrafodaLista"/>
        <w:numPr>
          <w:ilvl w:val="1"/>
          <w:numId w:val="75"/>
        </w:numPr>
      </w:pPr>
      <w:r>
        <w:t>Y: 0</w:t>
      </w:r>
    </w:p>
    <w:p w14:paraId="4F02DF46" w14:textId="231A7C76" w:rsidR="00E24293" w:rsidRDefault="00E24293" w:rsidP="00E24293">
      <w:pPr>
        <w:pStyle w:val="PargrafodaLista"/>
        <w:numPr>
          <w:ilvl w:val="1"/>
          <w:numId w:val="75"/>
        </w:numPr>
      </w:pPr>
      <w:r>
        <w:t xml:space="preserve">Width: </w:t>
      </w:r>
      <w:r w:rsidRPr="00E24293">
        <w:t>375</w:t>
      </w:r>
    </w:p>
    <w:p w14:paraId="4A257550" w14:textId="4C5E462D" w:rsidR="00E24293" w:rsidRDefault="00E24293" w:rsidP="00E24293">
      <w:pPr>
        <w:pStyle w:val="PargrafodaLista"/>
        <w:numPr>
          <w:ilvl w:val="1"/>
          <w:numId w:val="75"/>
        </w:numPr>
      </w:pPr>
      <w:r>
        <w:t>Height: 395</w:t>
      </w:r>
    </w:p>
    <w:p w14:paraId="24020AC6" w14:textId="667A51A7" w:rsidR="00E24293" w:rsidRPr="00FC1DD4" w:rsidRDefault="00E24293" w:rsidP="00FC1DD4">
      <w:pPr>
        <w:ind w:left="1134"/>
        <w:rPr>
          <w:color w:val="7030A0"/>
        </w:rPr>
      </w:pPr>
      <w:r w:rsidRPr="00FC1DD4">
        <w:rPr>
          <w:color w:val="7030A0"/>
        </w:rPr>
        <w:t xml:space="preserve">DICA: Para alterar as dimensões </w:t>
      </w:r>
      <w:r w:rsidR="00FC1DD4" w:rsidRPr="00FC1DD4">
        <w:rPr>
          <w:color w:val="7030A0"/>
        </w:rPr>
        <w:t xml:space="preserve">da view, selecione-a e no painel de propriedades selecione a aba </w:t>
      </w:r>
      <w:r w:rsidR="00FC1DD4" w:rsidRPr="00FC1DD4">
        <w:rPr>
          <w:b/>
          <w:color w:val="7030A0"/>
        </w:rPr>
        <w:t xml:space="preserve">Size Inspector </w:t>
      </w:r>
      <w:r w:rsidR="00FC1DD4" w:rsidRPr="00FC1DD4">
        <w:rPr>
          <w:color w:val="7030A0"/>
        </w:rPr>
        <w:t>(</w:t>
      </w:r>
      <w:r w:rsidR="00FC1DD4" w:rsidRPr="00FC1DD4">
        <w:rPr>
          <w:noProof/>
          <w:color w:val="7030A0"/>
        </w:rPr>
        <w:drawing>
          <wp:inline distT="0" distB="0" distL="0" distR="0" wp14:anchorId="080CA13C" wp14:editId="29AE500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1">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00FC1DD4" w:rsidRPr="00FC1DD4">
        <w:rPr>
          <w:color w:val="7030A0"/>
        </w:rPr>
        <w:t>). Nesta aba você pode localizar as propriedades da imagem abaixo e alterar as dimensões da view.</w:t>
      </w:r>
    </w:p>
    <w:p w14:paraId="7D9B548C" w14:textId="77777777" w:rsidR="00FC1DD4" w:rsidRDefault="00FC1DD4" w:rsidP="00FC1DD4">
      <w:pPr>
        <w:ind w:left="1134"/>
      </w:pPr>
    </w:p>
    <w:p w14:paraId="2CCE0FB8" w14:textId="21E57A9D" w:rsidR="00FC1DD4" w:rsidRDefault="00FC1DD4" w:rsidP="00FC1DD4">
      <w:pPr>
        <w:ind w:left="1134"/>
        <w:jc w:val="center"/>
      </w:pPr>
      <w:r>
        <w:rPr>
          <w:noProof/>
        </w:rPr>
        <w:drawing>
          <wp:inline distT="0" distB="0" distL="0" distR="0" wp14:anchorId="389CF8AB" wp14:editId="54E9EA4B">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2">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50444790" w14:textId="77777777" w:rsidR="00FC1DD4" w:rsidRPr="00FC1DD4" w:rsidRDefault="00FC1DD4" w:rsidP="00E24293">
      <w:pPr>
        <w:rPr>
          <w:b/>
        </w:rPr>
      </w:pPr>
    </w:p>
    <w:p w14:paraId="3C1195F2" w14:textId="16794A48" w:rsidR="008B4017" w:rsidRDefault="00A004C8" w:rsidP="00BE53D7">
      <w:pPr>
        <w:pStyle w:val="PargrafodaLista"/>
        <w:numPr>
          <w:ilvl w:val="0"/>
          <w:numId w:val="75"/>
        </w:numPr>
      </w:pPr>
      <w:r>
        <w:lastRenderedPageBreak/>
        <w:t>Agora vamos inserir restrições nesta Image View. No interface builder localize no canto inferior direito,</w:t>
      </w:r>
      <w:r w:rsidR="00DB6F32">
        <w:t xml:space="preserve"> a aba </w:t>
      </w:r>
      <w:r w:rsidR="00DB6F32">
        <w:rPr>
          <w:b/>
        </w:rPr>
        <w:t xml:space="preserve">Add New Constraints </w:t>
      </w:r>
      <w:r w:rsidR="00DB6F32">
        <w:t>(</w:t>
      </w:r>
      <w:r w:rsidR="00047CEF">
        <w:rPr>
          <w:noProof/>
        </w:rPr>
        <w:drawing>
          <wp:inline distT="0" distB="0" distL="0" distR="0" wp14:anchorId="6AFD2220" wp14:editId="0EFAD5AF">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3">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rsidR="00DB6F32">
        <w:t>)</w:t>
      </w:r>
      <w:r w:rsidR="00047CEF">
        <w:t>. Uma tela irá saltar no interface builder:</w:t>
      </w:r>
    </w:p>
    <w:p w14:paraId="36AFEF3A" w14:textId="0B726DF8" w:rsidR="00047CEF" w:rsidRDefault="00047CEF" w:rsidP="00BE53D7">
      <w:pPr>
        <w:pStyle w:val="PargrafodaLista"/>
        <w:numPr>
          <w:ilvl w:val="0"/>
          <w:numId w:val="75"/>
        </w:numPr>
      </w:pPr>
      <w:r>
        <w:t>Para definir as restrições, precisamos primeiro pensar no objetivo que queremos alcançar. Para esta Image View precisamos que ela possua zero de espaçamento entre o topo, lado direito e lado esquerdo da superview. Então selecione as restrições conforme na imagem abaixo:</w:t>
      </w:r>
    </w:p>
    <w:p w14:paraId="2B5927FE" w14:textId="29AE42D8" w:rsidR="00047CEF" w:rsidRDefault="00047CEF" w:rsidP="00047CEF">
      <w:pPr>
        <w:jc w:val="center"/>
      </w:pPr>
      <w:r>
        <w:rPr>
          <w:noProof/>
        </w:rPr>
        <w:drawing>
          <wp:inline distT="0" distB="0" distL="0" distR="0" wp14:anchorId="1D4712D7" wp14:editId="3469AAB4">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4">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54C67B4E" w14:textId="258B590D" w:rsidR="00047CEF" w:rsidRDefault="00047CEF" w:rsidP="00047CEF">
      <w:pPr>
        <w:ind w:left="1134"/>
      </w:pPr>
      <w:r>
        <w:t>DICA: Veja na imagem acima que as linhas em vermelhos representam as restrições ativas e em vermelho tracejado, a restrição não ativa. Para ativar a restrição, basta clicar no tracejado. Neste caso ativamos a Top, Left e Right. Veja que possuem valores nas restrições. Estes valores representam o espaçamento em si que a restrição irá impor.</w:t>
      </w:r>
    </w:p>
    <w:p w14:paraId="11949059" w14:textId="5F8FC84D" w:rsidR="00047CEF" w:rsidRDefault="00047CEF" w:rsidP="00BE53D7">
      <w:pPr>
        <w:pStyle w:val="PargrafodaLista"/>
        <w:numPr>
          <w:ilvl w:val="0"/>
          <w:numId w:val="75"/>
        </w:numPr>
      </w:pPr>
      <w:r>
        <w:t>Agora</w:t>
      </w:r>
      <w:r w:rsidR="007C0287">
        <w:t xml:space="preserve"> procure uma UIVisualEffectView</w:t>
      </w:r>
      <w:r w:rsidR="00F552D8">
        <w:t xml:space="preserve"> na paleta de componentes e adicione ao interface builder. Suas dimensões deverão corresponder com as informações abaixo:</w:t>
      </w:r>
    </w:p>
    <w:p w14:paraId="166C0ABA" w14:textId="3C036B28" w:rsidR="00F552D8" w:rsidRDefault="00F552D8" w:rsidP="00F552D8">
      <w:pPr>
        <w:pStyle w:val="PargrafodaLista"/>
        <w:numPr>
          <w:ilvl w:val="1"/>
          <w:numId w:val="75"/>
        </w:numPr>
      </w:pPr>
      <w:r>
        <w:t>X:</w:t>
      </w:r>
      <w:r w:rsidR="0053794C">
        <w:t xml:space="preserve"> 0</w:t>
      </w:r>
    </w:p>
    <w:p w14:paraId="6B0A6644" w14:textId="336A2EF3" w:rsidR="00F552D8" w:rsidRDefault="00F552D8" w:rsidP="00F552D8">
      <w:pPr>
        <w:pStyle w:val="PargrafodaLista"/>
        <w:numPr>
          <w:ilvl w:val="1"/>
          <w:numId w:val="75"/>
        </w:numPr>
      </w:pPr>
      <w:r>
        <w:t>Y:</w:t>
      </w:r>
      <w:r w:rsidR="0053794C">
        <w:t xml:space="preserve"> 396</w:t>
      </w:r>
    </w:p>
    <w:p w14:paraId="09022C1A" w14:textId="0B97E165" w:rsidR="00F552D8" w:rsidRDefault="00F552D8" w:rsidP="00F552D8">
      <w:pPr>
        <w:pStyle w:val="PargrafodaLista"/>
        <w:numPr>
          <w:ilvl w:val="1"/>
          <w:numId w:val="75"/>
        </w:numPr>
      </w:pPr>
      <w:r>
        <w:t>Width:</w:t>
      </w:r>
      <w:r w:rsidR="0053794C">
        <w:t xml:space="preserve"> 375</w:t>
      </w:r>
    </w:p>
    <w:p w14:paraId="69176679" w14:textId="2F6D9483" w:rsidR="00F552D8" w:rsidRDefault="00F552D8" w:rsidP="00F552D8">
      <w:pPr>
        <w:pStyle w:val="PargrafodaLista"/>
        <w:numPr>
          <w:ilvl w:val="1"/>
          <w:numId w:val="75"/>
        </w:numPr>
      </w:pPr>
      <w:r>
        <w:t>Height:</w:t>
      </w:r>
      <w:r w:rsidR="0053794C">
        <w:t xml:space="preserve"> 271</w:t>
      </w:r>
    </w:p>
    <w:p w14:paraId="5CAE8D3F" w14:textId="79B92234" w:rsidR="0053794C" w:rsidRDefault="0053794C" w:rsidP="0053794C">
      <w:pPr>
        <w:pStyle w:val="PargrafodaLista"/>
        <w:numPr>
          <w:ilvl w:val="0"/>
          <w:numId w:val="75"/>
        </w:numPr>
      </w:pPr>
      <w:r>
        <w:t>As restrições desta nova view devem corresponder com a imagem abaixo:</w:t>
      </w:r>
    </w:p>
    <w:p w14:paraId="2DEC7A6A" w14:textId="62DD271D" w:rsidR="0053794C" w:rsidRDefault="002A54F8" w:rsidP="002A54F8">
      <w:pPr>
        <w:jc w:val="center"/>
      </w:pPr>
      <w:r>
        <w:rPr>
          <w:noProof/>
        </w:rPr>
        <w:drawing>
          <wp:inline distT="0" distB="0" distL="0" distR="0" wp14:anchorId="59326564" wp14:editId="439790BB">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5">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5FB39F36" w14:textId="10786E30" w:rsidR="00D40A30" w:rsidRDefault="00D40A30" w:rsidP="00D40A30">
      <w:pPr>
        <w:pStyle w:val="PargrafodaLista"/>
        <w:numPr>
          <w:ilvl w:val="0"/>
          <w:numId w:val="75"/>
        </w:numPr>
      </w:pPr>
      <w:r>
        <w:t>Ative as restrições clicando em:</w:t>
      </w:r>
    </w:p>
    <w:p w14:paraId="3208A396" w14:textId="1F81134B" w:rsidR="00D40A30" w:rsidRDefault="00D40A30" w:rsidP="00D40A30">
      <w:pPr>
        <w:jc w:val="center"/>
      </w:pPr>
      <w:r>
        <w:rPr>
          <w:noProof/>
        </w:rPr>
        <w:drawing>
          <wp:inline distT="0" distB="0" distL="0" distR="0" wp14:anchorId="35CDED87" wp14:editId="76C7E04F">
            <wp:extent cx="3302000" cy="381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6">
                      <a:extLst>
                        <a:ext uri="{28A0092B-C50C-407E-A947-70E740481C1C}">
                          <a14:useLocalDpi xmlns:a14="http://schemas.microsoft.com/office/drawing/2010/main" val="0"/>
                        </a:ext>
                      </a:extLst>
                    </a:blip>
                    <a:stretch>
                      <a:fillRect/>
                    </a:stretch>
                  </pic:blipFill>
                  <pic:spPr>
                    <a:xfrm>
                      <a:off x="0" y="0"/>
                      <a:ext cx="3302000" cy="381000"/>
                    </a:xfrm>
                    <a:prstGeom prst="rect">
                      <a:avLst/>
                    </a:prstGeom>
                  </pic:spPr>
                </pic:pic>
              </a:graphicData>
            </a:graphic>
          </wp:inline>
        </w:drawing>
      </w:r>
    </w:p>
    <w:p w14:paraId="73E14503" w14:textId="77777777" w:rsidR="00D40A30" w:rsidRDefault="00D40A30" w:rsidP="00D40A30">
      <w:pPr>
        <w:pStyle w:val="PargrafodaLista"/>
        <w:numPr>
          <w:ilvl w:val="0"/>
          <w:numId w:val="75"/>
        </w:numPr>
      </w:pPr>
      <w:r>
        <w:t>Esta view irá conter uma altura fixa também. Para isto vá em Add New Constraints e ative a seguinte restrição:</w:t>
      </w:r>
    </w:p>
    <w:p w14:paraId="47DB001E" w14:textId="66D80801" w:rsidR="002A54F8" w:rsidRDefault="002A54F8" w:rsidP="002A54F8">
      <w:pPr>
        <w:jc w:val="center"/>
      </w:pPr>
      <w:r>
        <w:rPr>
          <w:noProof/>
        </w:rPr>
        <w:drawing>
          <wp:inline distT="0" distB="0" distL="0" distR="0" wp14:anchorId="08B80308" wp14:editId="2D19F66E">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47">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28983625" w14:textId="370C76C6" w:rsidR="002A54F8" w:rsidRDefault="005F692D" w:rsidP="0053794C">
      <w:pPr>
        <w:pStyle w:val="PargrafodaLista"/>
        <w:numPr>
          <w:ilvl w:val="0"/>
          <w:numId w:val="75"/>
        </w:numPr>
      </w:pPr>
      <w:r>
        <w:t xml:space="preserve">Ainda nesta view, mude a cor de fundo na propriedade </w:t>
      </w:r>
      <w:r>
        <w:rPr>
          <w:b/>
        </w:rPr>
        <w:t>Background</w:t>
      </w:r>
      <w:r>
        <w:t xml:space="preserve"> para a cor </w:t>
      </w:r>
      <w:r w:rsidRPr="005F692D">
        <w:rPr>
          <w:b/>
        </w:rPr>
        <w:t>EBEBEB</w:t>
      </w:r>
    </w:p>
    <w:p w14:paraId="7261E59B" w14:textId="6EC559E6" w:rsidR="002A54F8" w:rsidRDefault="00CC33A0" w:rsidP="0053794C">
      <w:pPr>
        <w:pStyle w:val="PargrafodaLista"/>
        <w:numPr>
          <w:ilvl w:val="0"/>
          <w:numId w:val="75"/>
        </w:numPr>
      </w:pPr>
      <w:r>
        <w:t>O resultado até então é o seguinte:</w:t>
      </w:r>
    </w:p>
    <w:p w14:paraId="167585C9" w14:textId="58FE0343" w:rsidR="00CC33A0" w:rsidRDefault="00CC33A0" w:rsidP="00CC33A0">
      <w:pPr>
        <w:jc w:val="center"/>
      </w:pPr>
      <w:r>
        <w:rPr>
          <w:noProof/>
        </w:rPr>
        <w:lastRenderedPageBreak/>
        <w:drawing>
          <wp:inline distT="0" distB="0" distL="0" distR="0" wp14:anchorId="23D0110F" wp14:editId="2C30AFB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48">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245F156A" w14:textId="43DDE4D1" w:rsidR="00CC33A0" w:rsidRDefault="001950A4" w:rsidP="0053794C">
      <w:pPr>
        <w:pStyle w:val="PargrafodaLista"/>
        <w:numPr>
          <w:ilvl w:val="0"/>
          <w:numId w:val="75"/>
        </w:numPr>
      </w:pPr>
      <w:r>
        <w:t>Execute o app em vários simuladores em diferentes orientações e veja o resultado. As views irão se adaptar.</w:t>
      </w:r>
    </w:p>
    <w:p w14:paraId="739A7EF2" w14:textId="545265E9" w:rsidR="0040166D" w:rsidRDefault="007C0287" w:rsidP="007C0287">
      <w:pPr>
        <w:jc w:val="center"/>
      </w:pPr>
      <w:r>
        <w:rPr>
          <w:noProof/>
        </w:rPr>
        <w:drawing>
          <wp:inline distT="0" distB="0" distL="0" distR="0" wp14:anchorId="781C848B" wp14:editId="1539C97C">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49">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4F3608D" w14:textId="695F75DD" w:rsidR="007C0287" w:rsidRPr="007C0287" w:rsidRDefault="007C0287" w:rsidP="007C0287">
      <w:pPr>
        <w:ind w:left="1134"/>
        <w:rPr>
          <w:color w:val="7030A0"/>
        </w:rPr>
      </w:pPr>
      <w:r w:rsidRPr="007C0287">
        <w:rPr>
          <w:color w:val="7030A0"/>
        </w:rPr>
        <w:t>DICA: Este é realmente o resultado esperado. A imagem se manteve aderia as bordas e a view inferior também, além disso esta view manteve sua altura fixa.</w:t>
      </w:r>
    </w:p>
    <w:p w14:paraId="061918F1" w14:textId="3F6D9AD8" w:rsidR="0040166D" w:rsidRDefault="007C0287" w:rsidP="0053794C">
      <w:pPr>
        <w:pStyle w:val="PargrafodaLista"/>
        <w:numPr>
          <w:ilvl w:val="0"/>
          <w:numId w:val="75"/>
        </w:numPr>
      </w:pPr>
      <w:r>
        <w:lastRenderedPageBreak/>
        <w:t>Agora iremos inserir os controles do Player.</w:t>
      </w:r>
      <w:r w:rsidR="00AE6126">
        <w:t xml:space="preserve"> Adicione uma UIImageView como subview da nossa View inferior.</w:t>
      </w:r>
    </w:p>
    <w:p w14:paraId="02012CCA" w14:textId="373D427B" w:rsidR="00BF1393" w:rsidRDefault="00AE6126" w:rsidP="0053794C">
      <w:pPr>
        <w:pStyle w:val="PargrafodaLista"/>
        <w:numPr>
          <w:ilvl w:val="0"/>
          <w:numId w:val="75"/>
        </w:numPr>
      </w:pPr>
      <w:r>
        <w:t xml:space="preserve">Nesta Image View escolha a imagem </w:t>
      </w:r>
      <w:r>
        <w:rPr>
          <w:b/>
        </w:rPr>
        <w:t>ic_pause</w:t>
      </w:r>
      <w:r w:rsidR="00ED3BF7">
        <w:rPr>
          <w:b/>
        </w:rPr>
        <w:t xml:space="preserve">.png </w:t>
      </w:r>
    </w:p>
    <w:p w14:paraId="442C2D2B" w14:textId="0DC364DF" w:rsidR="00ED3BF7" w:rsidRDefault="00ED3BF7" w:rsidP="0053794C">
      <w:pPr>
        <w:pStyle w:val="PargrafodaLista"/>
        <w:numPr>
          <w:ilvl w:val="0"/>
          <w:numId w:val="75"/>
        </w:numPr>
      </w:pPr>
      <w:r>
        <w:t>Agora iremos definir as restrições desta imagem. Selecione a Image View e vá em Add New Constraints</w:t>
      </w:r>
      <w:r w:rsidR="00D40A30">
        <w:t>.</w:t>
      </w:r>
    </w:p>
    <w:p w14:paraId="0453612B" w14:textId="151637E3" w:rsidR="00D40A30" w:rsidRDefault="00D40A30" w:rsidP="0053794C">
      <w:pPr>
        <w:pStyle w:val="PargrafodaLista"/>
        <w:numPr>
          <w:ilvl w:val="0"/>
          <w:numId w:val="75"/>
        </w:numPr>
      </w:pPr>
      <w:r>
        <w:t>Selecione apenas a restrição inferior com valor 80.</w:t>
      </w:r>
    </w:p>
    <w:p w14:paraId="72507E9D" w14:textId="4F80396D" w:rsidR="00D40A30" w:rsidRDefault="00D40A30" w:rsidP="0053794C">
      <w:pPr>
        <w:pStyle w:val="PargrafodaLista"/>
        <w:numPr>
          <w:ilvl w:val="0"/>
          <w:numId w:val="75"/>
        </w:numPr>
      </w:pPr>
      <w:r>
        <w:t xml:space="preserve">Ainda na tela de definição de restrições, ative </w:t>
      </w:r>
      <w:r>
        <w:rPr>
          <w:b/>
        </w:rPr>
        <w:t xml:space="preserve">Width </w:t>
      </w:r>
      <w:r>
        <w:t xml:space="preserve">com valor 20 e </w:t>
      </w:r>
      <w:r>
        <w:rPr>
          <w:b/>
        </w:rPr>
        <w:t xml:space="preserve">Height </w:t>
      </w:r>
      <w:r>
        <w:t>com valor 30, segundo a imagem abaixo.</w:t>
      </w:r>
    </w:p>
    <w:p w14:paraId="05304ADC" w14:textId="4846D1C6" w:rsidR="00D40A30" w:rsidRDefault="00D40A30" w:rsidP="00D40A30">
      <w:pPr>
        <w:jc w:val="center"/>
      </w:pPr>
      <w:r>
        <w:rPr>
          <w:noProof/>
        </w:rPr>
        <w:drawing>
          <wp:inline distT="0" distB="0" distL="0" distR="0" wp14:anchorId="5FEA6F8C" wp14:editId="012F405D">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0">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0527E1AB" w14:textId="0B49414D" w:rsidR="00D40A30" w:rsidRDefault="00D40A30" w:rsidP="0053794C">
      <w:pPr>
        <w:pStyle w:val="PargrafodaLista"/>
        <w:numPr>
          <w:ilvl w:val="0"/>
          <w:numId w:val="75"/>
        </w:numPr>
      </w:pPr>
      <w:r>
        <w:t>Ao aplicar estas restrições, veja que algumas linhas vermelhas, amarelas e azuis aparecem na Image View:</w:t>
      </w:r>
    </w:p>
    <w:p w14:paraId="7C51845D" w14:textId="49B435B8" w:rsidR="007C654B" w:rsidRDefault="007C654B" w:rsidP="007C654B">
      <w:pPr>
        <w:jc w:val="center"/>
      </w:pPr>
      <w:r>
        <w:rPr>
          <w:noProof/>
        </w:rPr>
        <w:drawing>
          <wp:inline distT="0" distB="0" distL="0" distR="0" wp14:anchorId="217DAD16" wp14:editId="07CE905B">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1">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145AE684" w14:textId="067E0DD2" w:rsidR="00D40A30" w:rsidRPr="0008344A" w:rsidRDefault="00D40A30" w:rsidP="0008344A">
      <w:pPr>
        <w:ind w:left="1134"/>
        <w:rPr>
          <w:color w:val="7030A0"/>
        </w:rPr>
      </w:pPr>
      <w:r w:rsidRPr="0008344A">
        <w:rPr>
          <w:color w:val="7030A0"/>
        </w:rPr>
        <w:t xml:space="preserve">DICA: As linhas vermelhas indicam que as restrições não foram definidas corretamente e certamente irão falhar na execução do app. As linhas amarelas mostram que a view ficará diferente do interface builder em tempo de execução. Para corrigir as linhas amarelas, basta selecionar a view que apresenta estas linhas e clicar no botão </w:t>
      </w:r>
      <w:r w:rsidRPr="0008344A">
        <w:rPr>
          <w:b/>
          <w:color w:val="7030A0"/>
        </w:rPr>
        <w:t xml:space="preserve">Update Frames </w:t>
      </w:r>
      <w:r w:rsidRPr="0008344A">
        <w:rPr>
          <w:color w:val="7030A0"/>
        </w:rPr>
        <w:t>(</w:t>
      </w:r>
      <w:r w:rsidR="0008344A" w:rsidRPr="0008344A">
        <w:rPr>
          <w:noProof/>
          <w:color w:val="7030A0"/>
        </w:rPr>
        <w:drawing>
          <wp:inline distT="0" distB="0" distL="0" distR="0" wp14:anchorId="2CE4EA76" wp14:editId="4147B23A">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2">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no canto inferior direito do nosso interface builder.</w:t>
      </w:r>
    </w:p>
    <w:p w14:paraId="71540B3F" w14:textId="065EA7FE" w:rsidR="004E32D8" w:rsidRDefault="0008344A" w:rsidP="004E32D8">
      <w:pPr>
        <w:pStyle w:val="PargrafodaLista"/>
        <w:numPr>
          <w:ilvl w:val="0"/>
          <w:numId w:val="75"/>
        </w:numPr>
      </w:pPr>
      <w:r>
        <w:t xml:space="preserve">Quando estas linhas aparecem, precisamos </w:t>
      </w:r>
      <w:r w:rsidR="007C654B">
        <w:t>corrigi-las</w:t>
      </w:r>
      <w:r>
        <w:t xml:space="preserve">. No caso, está faltando restrição de posição X. Queremos que </w:t>
      </w:r>
      <w:r w:rsidR="005B4426">
        <w:t>nossa</w:t>
      </w:r>
      <w:r>
        <w:t xml:space="preserve"> Image View </w:t>
      </w:r>
      <w:r w:rsidR="005B4426">
        <w:t xml:space="preserve">fique centralizada verticalmente na View, então localize a aba </w:t>
      </w:r>
      <w:r w:rsidR="005B4426">
        <w:rPr>
          <w:b/>
        </w:rPr>
        <w:t>Add New Alignment Constraints</w:t>
      </w:r>
      <w:r w:rsidR="00554A0D">
        <w:rPr>
          <w:b/>
        </w:rPr>
        <w:t xml:space="preserve"> </w:t>
      </w:r>
      <w:r w:rsidR="00554A0D">
        <w:t xml:space="preserve">selecione a opção </w:t>
      </w:r>
      <w:r w:rsidR="00554A0D" w:rsidRPr="00554A0D">
        <w:rPr>
          <w:b/>
        </w:rPr>
        <w:t>Horizontally in Container</w:t>
      </w:r>
      <w:r w:rsidR="00554A0D">
        <w:rPr>
          <w:b/>
        </w:rPr>
        <w:t>.</w:t>
      </w:r>
    </w:p>
    <w:p w14:paraId="775B26E1" w14:textId="51B78294" w:rsidR="004E32D8" w:rsidRDefault="004E32D8" w:rsidP="004E32D8">
      <w:pPr>
        <w:pStyle w:val="PargrafodaLista"/>
        <w:numPr>
          <w:ilvl w:val="0"/>
          <w:numId w:val="75"/>
        </w:numPr>
      </w:pPr>
      <w:r>
        <w:t>Ao aplicar você verá as linhas amarelas, então atualize os frames. Adicione outra Image View, ao lado direito da Image View com ícone de pause.</w:t>
      </w:r>
    </w:p>
    <w:p w14:paraId="4BF6AEA4" w14:textId="6E88FDEB" w:rsidR="004E32D8" w:rsidRDefault="004E32D8" w:rsidP="004E32D8">
      <w:pPr>
        <w:pStyle w:val="PargrafodaLista"/>
        <w:numPr>
          <w:ilvl w:val="0"/>
          <w:numId w:val="75"/>
        </w:numPr>
      </w:pPr>
      <w:r>
        <w:t xml:space="preserve">Configure esta Image View com a imagem </w:t>
      </w:r>
      <w:r>
        <w:rPr>
          <w:b/>
        </w:rPr>
        <w:t>ic_foward.png.</w:t>
      </w:r>
    </w:p>
    <w:p w14:paraId="25248BAD" w14:textId="2A3447B6" w:rsidR="004E32D8" w:rsidRDefault="004E32D8" w:rsidP="004E32D8">
      <w:pPr>
        <w:pStyle w:val="PargrafodaLista"/>
        <w:numPr>
          <w:ilvl w:val="0"/>
          <w:numId w:val="75"/>
        </w:numPr>
      </w:pPr>
      <w:r>
        <w:t>Aplique as seguintes restrições.</w:t>
      </w:r>
    </w:p>
    <w:p w14:paraId="69954BD2" w14:textId="106DD4D8" w:rsidR="004E32D8" w:rsidRDefault="004E32D8" w:rsidP="0053794C">
      <w:pPr>
        <w:pStyle w:val="PargrafodaLista"/>
        <w:numPr>
          <w:ilvl w:val="0"/>
          <w:numId w:val="75"/>
        </w:numPr>
      </w:pPr>
      <w:r>
        <w:t xml:space="preserve">Agora precisamos alinhar a imagem </w:t>
      </w:r>
      <w:r>
        <w:rPr>
          <w:b/>
        </w:rPr>
        <w:t>forward</w:t>
      </w:r>
      <w:r>
        <w:t xml:space="preserve"> com a imagem </w:t>
      </w:r>
      <w:r>
        <w:rPr>
          <w:b/>
        </w:rPr>
        <w:t xml:space="preserve">pause, </w:t>
      </w:r>
      <w:r>
        <w:t xml:space="preserve">horizontalmente. Selecione a imagem </w:t>
      </w:r>
      <w:r>
        <w:rPr>
          <w:b/>
        </w:rPr>
        <w:t>foward</w:t>
      </w:r>
      <w:r w:rsidR="000904EB">
        <w:t xml:space="preserve"> clique e arraste com a tecla </w:t>
      </w:r>
      <w:r w:rsidR="000904EB">
        <w:rPr>
          <w:b/>
        </w:rPr>
        <w:t>Control</w:t>
      </w:r>
      <w:r w:rsidR="000904EB">
        <w:t xml:space="preserve"> pressionada, e solte no botã</w:t>
      </w:r>
      <w:r w:rsidR="00C3218E">
        <w:t>o pause.</w:t>
      </w:r>
    </w:p>
    <w:p w14:paraId="35C98E88" w14:textId="6046EB9E" w:rsidR="00C3218E" w:rsidRPr="00C3218E" w:rsidRDefault="00C3218E" w:rsidP="0053794C">
      <w:pPr>
        <w:pStyle w:val="PargrafodaLista"/>
        <w:numPr>
          <w:ilvl w:val="0"/>
          <w:numId w:val="75"/>
        </w:numPr>
      </w:pPr>
      <w:r>
        <w:t xml:space="preserve">Algumas opções irão se revelar. Escolha a opção </w:t>
      </w:r>
      <w:r>
        <w:rPr>
          <w:b/>
        </w:rPr>
        <w:t>Center Vertically.</w:t>
      </w:r>
    </w:p>
    <w:p w14:paraId="049A00CE" w14:textId="54BD0668" w:rsidR="0035280F" w:rsidRPr="00104571" w:rsidRDefault="00C3218E" w:rsidP="0035280F">
      <w:pPr>
        <w:pStyle w:val="PargrafodaLista"/>
        <w:numPr>
          <w:ilvl w:val="0"/>
          <w:numId w:val="75"/>
        </w:numPr>
      </w:pPr>
      <w:r>
        <w:t xml:space="preserve">Faça o mesmo para a imagem </w:t>
      </w:r>
      <w:r>
        <w:rPr>
          <w:b/>
        </w:rPr>
        <w:t>ic_preview</w:t>
      </w:r>
      <w:r>
        <w:t xml:space="preserve">, posicionando-o ao lado esquerdo da imagem </w:t>
      </w:r>
      <w:r>
        <w:rPr>
          <w:b/>
        </w:rPr>
        <w:t>pause.</w:t>
      </w:r>
    </w:p>
    <w:p w14:paraId="72ABA82F" w14:textId="09FC37CF" w:rsidR="00104571" w:rsidRDefault="00104571" w:rsidP="0035280F">
      <w:pPr>
        <w:pStyle w:val="PargrafodaLista"/>
        <w:numPr>
          <w:ilvl w:val="0"/>
          <w:numId w:val="75"/>
        </w:numPr>
      </w:pPr>
      <w:r>
        <w:t>Você terá</w:t>
      </w:r>
      <w:r w:rsidR="00FA3DFD">
        <w:t xml:space="preserve"> o seguinte resultado:</w:t>
      </w:r>
    </w:p>
    <w:p w14:paraId="169A6D76" w14:textId="3AF01C0A" w:rsidR="00BA6DC9" w:rsidRDefault="00BA6DC9" w:rsidP="00BA6DC9">
      <w:pPr>
        <w:jc w:val="center"/>
      </w:pPr>
      <w:r>
        <w:rPr>
          <w:noProof/>
        </w:rPr>
        <w:lastRenderedPageBreak/>
        <w:drawing>
          <wp:inline distT="0" distB="0" distL="0" distR="0" wp14:anchorId="28708F37" wp14:editId="0132F3D2">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3">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46E28EA" w14:textId="2469C73B" w:rsidR="00BA6DC9" w:rsidRDefault="00BA6DC9" w:rsidP="0035280F">
      <w:pPr>
        <w:pStyle w:val="PargrafodaLista"/>
        <w:numPr>
          <w:ilvl w:val="0"/>
          <w:numId w:val="75"/>
        </w:numPr>
      </w:pPr>
      <w:r>
        <w:t xml:space="preserve">Precisamos ainda inserir </w:t>
      </w:r>
      <w:r w:rsidR="003675C0">
        <w:t>os textos. Para isto, procure na paleta de componentes o a UILabel e arraste para a cena, como subview da view inferior (a mesma que colocamos as imagens de pause, forward, preview). Insira duas UILabels.</w:t>
      </w:r>
    </w:p>
    <w:p w14:paraId="4C743D72" w14:textId="365ED92C" w:rsidR="003675C0" w:rsidRPr="00FE2E3B" w:rsidRDefault="003675C0" w:rsidP="00FE2E3B">
      <w:pPr>
        <w:ind w:left="1134"/>
        <w:rPr>
          <w:color w:val="7030A0"/>
        </w:rPr>
      </w:pPr>
      <w:r w:rsidRPr="00FE2E3B">
        <w:rPr>
          <w:color w:val="7030A0"/>
        </w:rPr>
        <w:t xml:space="preserve">DICA: </w:t>
      </w:r>
      <w:r w:rsidR="00FE2E3B" w:rsidRPr="00FE2E3B">
        <w:rPr>
          <w:color w:val="7030A0"/>
        </w:rPr>
        <w:t>Uma UILabel é uma view que exibe texto. É similar ao TextView do Android.</w:t>
      </w:r>
    </w:p>
    <w:p w14:paraId="58910701" w14:textId="1DB2596D" w:rsidR="0041141C" w:rsidRDefault="003675C0" w:rsidP="0041141C">
      <w:pPr>
        <w:pStyle w:val="PargrafodaLista"/>
        <w:numPr>
          <w:ilvl w:val="0"/>
          <w:numId w:val="75"/>
        </w:numPr>
      </w:pPr>
      <w:r>
        <w:t>Na primeira Label iremos colocar</w:t>
      </w:r>
      <w:r w:rsidR="00CB6526">
        <w:t xml:space="preserve"> o título da música que será tocada nesta cena (sim, ao final deste curso esta tela irá tocar músicas)</w:t>
      </w:r>
      <w:r w:rsidR="009A42BB">
        <w:t xml:space="preserve">, então no painel de propriedades escreva </w:t>
      </w:r>
      <w:r w:rsidR="002131A7">
        <w:t xml:space="preserve">um nome de uma música de sua preferência. Neste exemplo iremos utilizar uma música de domínio público chamada </w:t>
      </w:r>
      <w:r w:rsidR="002131A7">
        <w:rPr>
          <w:b/>
        </w:rPr>
        <w:t xml:space="preserve">Do Wacka Do </w:t>
      </w:r>
      <w:r w:rsidR="002131A7">
        <w:t xml:space="preserve">de Paul </w:t>
      </w:r>
      <w:r w:rsidR="0041141C">
        <w:t>Whiteman. Deixe a fonte com tamanho 21. Veja na imagem abaixo.</w:t>
      </w:r>
    </w:p>
    <w:p w14:paraId="490C5AA8" w14:textId="33395592" w:rsidR="0041141C" w:rsidRDefault="00471157" w:rsidP="00471157">
      <w:pPr>
        <w:jc w:val="center"/>
      </w:pPr>
      <w:r>
        <w:rPr>
          <w:noProof/>
        </w:rPr>
        <w:drawing>
          <wp:inline distT="0" distB="0" distL="0" distR="0" wp14:anchorId="39949596" wp14:editId="28409B0D">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4">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5E1D6664" w14:textId="0800FE1F" w:rsidR="0041141C" w:rsidRDefault="00471157" w:rsidP="0041141C">
      <w:pPr>
        <w:pStyle w:val="PargrafodaLista"/>
        <w:numPr>
          <w:ilvl w:val="0"/>
          <w:numId w:val="75"/>
        </w:numPr>
      </w:pPr>
      <w:r>
        <w:t xml:space="preserve">Vamos definir as restrições desta label. Vá em </w:t>
      </w:r>
      <w:r>
        <w:rPr>
          <w:b/>
        </w:rPr>
        <w:t xml:space="preserve">Add New Constraints </w:t>
      </w:r>
      <w:r>
        <w:t>e defina as restrições baseadas na imagem abaixo:</w:t>
      </w:r>
    </w:p>
    <w:p w14:paraId="4A67B7BF" w14:textId="69F2F933" w:rsidR="00471157" w:rsidRDefault="002A7421" w:rsidP="002A7421">
      <w:pPr>
        <w:jc w:val="center"/>
      </w:pPr>
      <w:r>
        <w:rPr>
          <w:noProof/>
        </w:rPr>
        <w:lastRenderedPageBreak/>
        <w:drawing>
          <wp:inline distT="0" distB="0" distL="0" distR="0" wp14:anchorId="294F020E" wp14:editId="0A2DA99A">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5">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2132AA81" w14:textId="23161FA1" w:rsidR="00471157" w:rsidRDefault="00650959" w:rsidP="0041141C">
      <w:pPr>
        <w:pStyle w:val="PargrafodaLista"/>
        <w:numPr>
          <w:ilvl w:val="0"/>
          <w:numId w:val="75"/>
        </w:numPr>
      </w:pPr>
      <w:r>
        <w:t>Em segui</w:t>
      </w:r>
      <w:r w:rsidR="00471157">
        <w:t xml:space="preserve">da, defina as restrições em </w:t>
      </w:r>
      <w:r w:rsidR="00471157">
        <w:rPr>
          <w:b/>
        </w:rPr>
        <w:t xml:space="preserve">Add New Alignment Constraints </w:t>
      </w:r>
      <w:r w:rsidR="00471157">
        <w:t>conforme a imagem abaixo:</w:t>
      </w:r>
    </w:p>
    <w:p w14:paraId="14D03E42" w14:textId="4E844154" w:rsidR="002A7421" w:rsidRDefault="00650959" w:rsidP="00650959">
      <w:pPr>
        <w:jc w:val="center"/>
      </w:pPr>
      <w:r>
        <w:rPr>
          <w:noProof/>
        </w:rPr>
        <w:drawing>
          <wp:inline distT="0" distB="0" distL="0" distR="0" wp14:anchorId="42CB21CF" wp14:editId="6541302B">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DBCDCD2" w14:textId="7384CFE0" w:rsidR="00471157" w:rsidRDefault="00650959" w:rsidP="0041141C">
      <w:pPr>
        <w:pStyle w:val="PargrafodaLista"/>
        <w:numPr>
          <w:ilvl w:val="0"/>
          <w:numId w:val="75"/>
        </w:numPr>
      </w:pPr>
      <w:r>
        <w:t>Atualize os frames para ter o seguinte resultado:</w:t>
      </w:r>
    </w:p>
    <w:p w14:paraId="3D0771CF" w14:textId="14938030" w:rsidR="0041141C" w:rsidRDefault="00650959" w:rsidP="00650959">
      <w:pPr>
        <w:jc w:val="center"/>
      </w:pPr>
      <w:r>
        <w:rPr>
          <w:noProof/>
        </w:rPr>
        <w:lastRenderedPageBreak/>
        <w:drawing>
          <wp:inline distT="0" distB="0" distL="0" distR="0" wp14:anchorId="79A97FA9" wp14:editId="79CF8111">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57">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064BBB08" w14:textId="232AD3AE" w:rsidR="002131A7" w:rsidRDefault="002131A7" w:rsidP="0035280F">
      <w:pPr>
        <w:pStyle w:val="PargrafodaLista"/>
        <w:numPr>
          <w:ilvl w:val="0"/>
          <w:numId w:val="75"/>
        </w:numPr>
      </w:pPr>
      <w:r>
        <w:t>Na segunda label iremos colocar o nome do artista</w:t>
      </w:r>
      <w:r w:rsidR="0041141C">
        <w:t xml:space="preserve">. Neste caso colocamos </w:t>
      </w:r>
      <w:r w:rsidR="0041141C" w:rsidRPr="00650959">
        <w:rPr>
          <w:b/>
        </w:rPr>
        <w:t>Paul Whiteman.</w:t>
      </w:r>
      <w:r w:rsidR="0041141C">
        <w:t xml:space="preserve"> Deixe a fonte com tamanho 17. Veja na imagem abaixo.</w:t>
      </w:r>
    </w:p>
    <w:p w14:paraId="27AF1581" w14:textId="1B2C5EBC" w:rsidR="00650959" w:rsidRDefault="00650959" w:rsidP="00961503">
      <w:pPr>
        <w:jc w:val="center"/>
      </w:pPr>
      <w:r>
        <w:rPr>
          <w:noProof/>
        </w:rPr>
        <w:drawing>
          <wp:inline distT="0" distB="0" distL="0" distR="0" wp14:anchorId="103B13B6" wp14:editId="3DF0C10A">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58">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75812139" w14:textId="019B78E2" w:rsidR="00650959" w:rsidRDefault="00650959" w:rsidP="00650959">
      <w:pPr>
        <w:pStyle w:val="PargrafodaLista"/>
        <w:numPr>
          <w:ilvl w:val="0"/>
          <w:numId w:val="75"/>
        </w:numPr>
      </w:pPr>
      <w:r>
        <w:t xml:space="preserve">Vamos definir as restrições desta label tambem. Vá em </w:t>
      </w:r>
      <w:r>
        <w:rPr>
          <w:b/>
        </w:rPr>
        <w:t xml:space="preserve">Add New Constraints </w:t>
      </w:r>
      <w:r>
        <w:t>e defina as restrições baseadas na imagem abaixo:</w:t>
      </w:r>
    </w:p>
    <w:p w14:paraId="516E50C3" w14:textId="3514D65C" w:rsidR="00961503" w:rsidRDefault="00961503" w:rsidP="00961503">
      <w:pPr>
        <w:jc w:val="center"/>
      </w:pPr>
      <w:r>
        <w:rPr>
          <w:noProof/>
        </w:rPr>
        <w:lastRenderedPageBreak/>
        <w:drawing>
          <wp:inline distT="0" distB="0" distL="0" distR="0" wp14:anchorId="7B705A24" wp14:editId="7654ECA9">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59">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473999A9" w14:textId="59F06A8A" w:rsidR="00650959" w:rsidRDefault="00650959" w:rsidP="00650959">
      <w:pPr>
        <w:pStyle w:val="PargrafodaLista"/>
        <w:numPr>
          <w:ilvl w:val="0"/>
          <w:numId w:val="75"/>
        </w:numPr>
      </w:pPr>
      <w:r>
        <w:t xml:space="preserve">Em seguida, defina as restrições em </w:t>
      </w:r>
      <w:r>
        <w:rPr>
          <w:b/>
        </w:rPr>
        <w:t xml:space="preserve">Add New Alignment Constraints </w:t>
      </w:r>
      <w:r>
        <w:t>conforme a imagem abaixo:</w:t>
      </w:r>
    </w:p>
    <w:p w14:paraId="20459685" w14:textId="5E76B679" w:rsidR="00961503" w:rsidRDefault="00961503" w:rsidP="00961503">
      <w:pPr>
        <w:jc w:val="center"/>
      </w:pPr>
      <w:r>
        <w:rPr>
          <w:noProof/>
        </w:rPr>
        <w:drawing>
          <wp:inline distT="0" distB="0" distL="0" distR="0" wp14:anchorId="0B433586" wp14:editId="5A417714">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7CD1E52B" w14:textId="45FB6249" w:rsidR="00650959" w:rsidRDefault="00650959" w:rsidP="00650959">
      <w:pPr>
        <w:pStyle w:val="PargrafodaLista"/>
        <w:numPr>
          <w:ilvl w:val="0"/>
          <w:numId w:val="75"/>
        </w:numPr>
      </w:pPr>
      <w:r>
        <w:t>Atualize o frame e o resultado final da nossa aula será este:</w:t>
      </w:r>
    </w:p>
    <w:p w14:paraId="25500652" w14:textId="05C7A121" w:rsidR="00961503" w:rsidRDefault="00961503" w:rsidP="00961503">
      <w:pPr>
        <w:jc w:val="center"/>
      </w:pPr>
      <w:r>
        <w:rPr>
          <w:noProof/>
        </w:rPr>
        <w:lastRenderedPageBreak/>
        <w:drawing>
          <wp:inline distT="0" distB="0" distL="0" distR="0" wp14:anchorId="567D23A9" wp14:editId="2E59CA90">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0">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574B8C6" w14:textId="09E15A40" w:rsidR="00961503" w:rsidRDefault="00961503" w:rsidP="00650959">
      <w:pPr>
        <w:pStyle w:val="PargrafodaLista"/>
        <w:numPr>
          <w:ilvl w:val="0"/>
          <w:numId w:val="75"/>
        </w:numPr>
      </w:pPr>
      <w:r>
        <w:t>Quando executarmos ele no simulador e em modo paisagem teremos o seguinte resultado:</w:t>
      </w:r>
    </w:p>
    <w:p w14:paraId="31C8C8C1" w14:textId="0A728B4E" w:rsidR="00961503" w:rsidRDefault="00961503" w:rsidP="00961503">
      <w:pPr>
        <w:jc w:val="center"/>
      </w:pPr>
      <w:r>
        <w:rPr>
          <w:noProof/>
        </w:rPr>
        <w:drawing>
          <wp:inline distT="0" distB="0" distL="0" distR="0" wp14:anchorId="6756DACB" wp14:editId="3A7545E1">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1">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2897615D" w14:textId="38E2A782" w:rsidR="00650959" w:rsidRDefault="00650959" w:rsidP="00650959"/>
    <w:p w14:paraId="54D23324" w14:textId="77777777" w:rsidR="00650959" w:rsidRDefault="00650959" w:rsidP="00650959">
      <w:pPr>
        <w:ind w:left="360"/>
      </w:pPr>
    </w:p>
    <w:p w14:paraId="11D84625" w14:textId="582A7F50" w:rsidR="00BA6DC9" w:rsidRDefault="00961503" w:rsidP="00961503">
      <w:pPr>
        <w:pStyle w:val="Ttulo2"/>
      </w:pPr>
      <w:r>
        <w:lastRenderedPageBreak/>
        <w:t>Resumo</w:t>
      </w:r>
    </w:p>
    <w:p w14:paraId="61B6DD7F" w14:textId="5118E83A" w:rsidR="00BA6DC9" w:rsidRDefault="00961503" w:rsidP="00BA6DC9">
      <w:pPr>
        <w:jc w:val="left"/>
      </w:pPr>
      <w:r>
        <w:t xml:space="preserve">Ainda há muitas possibilidades com auto layout. Para poupar tempo, nós terminaremos esta tela para </w:t>
      </w:r>
      <w:r w:rsidR="00E34D55">
        <w:t>você,</w:t>
      </w:r>
      <w:r>
        <w:t xml:space="preserve"> mas não deixe de explorar e brincar com as possibilidades do auto-layout.</w:t>
      </w:r>
    </w:p>
    <w:p w14:paraId="1EF048FF" w14:textId="2211747A" w:rsidR="00961503" w:rsidRDefault="00961503" w:rsidP="00BA6DC9">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35E02960" w14:textId="77777777" w:rsidR="00BE53D7" w:rsidRDefault="00BE53D7" w:rsidP="00BE53D7">
      <w:pPr>
        <w:pStyle w:val="Cabealho1"/>
        <w:ind w:left="426"/>
      </w:pPr>
      <w:r>
        <w:lastRenderedPageBreak/>
        <w:t>Aula 3</w:t>
      </w:r>
    </w:p>
    <w:p w14:paraId="73A02169" w14:textId="77777777" w:rsidR="00BE53D7" w:rsidRDefault="00BE53D7" w:rsidP="00BE53D7">
      <w:pPr>
        <w:pStyle w:val="Ttulo1"/>
        <w:numPr>
          <w:ilvl w:val="0"/>
          <w:numId w:val="19"/>
        </w:numPr>
        <w:ind w:hanging="360"/>
      </w:pPr>
      <w:r>
        <w:t>Controles e eventos de entrada</w:t>
      </w:r>
    </w:p>
    <w:p w14:paraId="612EBBAB" w14:textId="77777777" w:rsidR="00BE53D7" w:rsidRPr="009241A1" w:rsidRDefault="00BE53D7" w:rsidP="00BE53D7">
      <w:r>
        <w:t>Até então estivemos focados ao visual do aplicativo, compondo telas e evitando o máximo escrever qualquer linha de código. Você conseguiu dar a ação simples de abrir telas a alguns botões, mas o mundo dos apps é muito mais do que isto. Nesta aula você aprenderá a dar ações personalizadas aos botões. Iremos também conhecer os diversos controles e eventos de entrada que irão enriquecer a experiência de uso no app.</w:t>
      </w:r>
    </w:p>
    <w:p w14:paraId="58E27925" w14:textId="77777777" w:rsidR="00BE53D7" w:rsidRDefault="00BE53D7" w:rsidP="00BE53D7">
      <w:pPr>
        <w:pStyle w:val="Ttulo2"/>
        <w:numPr>
          <w:ilvl w:val="1"/>
          <w:numId w:val="19"/>
        </w:numPr>
        <w:ind w:left="0" w:firstLine="567"/>
      </w:pPr>
      <w:r>
        <w:t>Controles de entrada</w:t>
      </w:r>
    </w:p>
    <w:p w14:paraId="034E5B1C" w14:textId="77777777" w:rsidR="00BE53D7" w:rsidRDefault="00BE53D7" w:rsidP="00BE53D7">
      <w:r>
        <w:t>As metodologias e arquitetura de desenvolvimento Android e iOS são bem similares. O conceito básico de desenvolvimento mobile inevitavelmente (e felizmente) é o mesmo para as grandes plataformas (iOS, Android e Windows Phone). Os controles de entrada são comuns nestas plataformas.</w:t>
      </w:r>
    </w:p>
    <w:p w14:paraId="7009EC67" w14:textId="77777777" w:rsidR="00BE53D7" w:rsidRDefault="00BE53D7" w:rsidP="00BE53D7">
      <w:r>
        <w:t>Como em Android, os controles de entrada são componentes visuais que estão prontos para receber interação do usuário. Estes componentes podem receber toques, texto ou voz.</w:t>
      </w:r>
    </w:p>
    <w:p w14:paraId="47BF2434" w14:textId="77777777" w:rsidR="00BE53D7" w:rsidRPr="009241A1" w:rsidRDefault="00BE53D7" w:rsidP="00BE53D7">
      <w:r>
        <w:t xml:space="preserve">Vejamos alguns exemplos. </w:t>
      </w:r>
    </w:p>
    <w:p w14:paraId="0ADCC851" w14:textId="77777777" w:rsidR="00BE53D7" w:rsidRDefault="00BE53D7" w:rsidP="00BE53D7">
      <w:pPr>
        <w:pStyle w:val="Ttulo3"/>
        <w:numPr>
          <w:ilvl w:val="2"/>
          <w:numId w:val="19"/>
        </w:numPr>
        <w:spacing w:before="200"/>
        <w:ind w:left="851" w:hanging="142"/>
      </w:pPr>
      <w:r>
        <w:t>UIControl</w:t>
      </w:r>
    </w:p>
    <w:p w14:paraId="52FD94B4" w14:textId="77777777" w:rsidR="00BE53D7" w:rsidRDefault="00BE53D7" w:rsidP="00BE53D7">
      <w:r>
        <w:t>O UIControl é um componente chave no iOS. Ele é uma subclasse da UIView que implementa diversos eventos de entrada. Todos os outros controles de entrada listados nesta aula são subclasses do Control. Com o Control podemos manipular eventos estipulados pelas constantes definidas pela enumeração UIControlEvents. Veja alguns exemplos de Control Events:</w:t>
      </w:r>
    </w:p>
    <w:p w14:paraId="653EAFF4" w14:textId="77777777" w:rsidR="00BE53D7" w:rsidRDefault="00BE53D7" w:rsidP="00BE53D7">
      <w:pPr>
        <w:pStyle w:val="PargrafodaLista"/>
        <w:numPr>
          <w:ilvl w:val="0"/>
          <w:numId w:val="78"/>
        </w:numPr>
        <w:spacing w:line="276" w:lineRule="auto"/>
      </w:pPr>
      <w:r w:rsidRPr="00B55D91">
        <w:rPr>
          <w:b/>
        </w:rPr>
        <w:t>Touch-Down</w:t>
      </w:r>
      <w:r>
        <w:t>: O touch-down é o momento que o usuário encosta o dedo na tela.</w:t>
      </w:r>
    </w:p>
    <w:p w14:paraId="30F1196E" w14:textId="77777777" w:rsidR="00BE53D7" w:rsidRDefault="00BE53D7" w:rsidP="00BE53D7">
      <w:pPr>
        <w:pStyle w:val="PargrafodaLista"/>
        <w:numPr>
          <w:ilvl w:val="0"/>
          <w:numId w:val="78"/>
        </w:numPr>
        <w:spacing w:line="276" w:lineRule="auto"/>
      </w:pPr>
      <w:r w:rsidRPr="000C18E6">
        <w:rPr>
          <w:b/>
        </w:rPr>
        <w:t>Touch Drag Inside:</w:t>
      </w:r>
      <w:r>
        <w:t xml:space="preserve"> É um evento de quando o dedo é deslizado dentro dos limites do Control.</w:t>
      </w:r>
    </w:p>
    <w:p w14:paraId="2C69591E" w14:textId="77777777" w:rsidR="00BE53D7" w:rsidRDefault="00BE53D7" w:rsidP="00BE53D7">
      <w:pPr>
        <w:pStyle w:val="PargrafodaLista"/>
        <w:numPr>
          <w:ilvl w:val="0"/>
          <w:numId w:val="78"/>
        </w:numPr>
        <w:spacing w:line="276" w:lineRule="auto"/>
      </w:pPr>
      <w:r w:rsidRPr="000C18E6">
        <w:rPr>
          <w:b/>
        </w:rPr>
        <w:t>Touch Drag Outside:</w:t>
      </w:r>
      <w:r>
        <w:t xml:space="preserve"> É um evento de quando o dedo é deslizado para fora dos limites do Control.</w:t>
      </w:r>
    </w:p>
    <w:p w14:paraId="608CAAAA" w14:textId="77777777" w:rsidR="00BE53D7" w:rsidRDefault="00BE53D7" w:rsidP="00BE53D7">
      <w:pPr>
        <w:pStyle w:val="PargrafodaLista"/>
        <w:numPr>
          <w:ilvl w:val="0"/>
          <w:numId w:val="78"/>
        </w:numPr>
        <w:spacing w:line="276" w:lineRule="auto"/>
      </w:pPr>
      <w:r w:rsidRPr="000C18E6">
        <w:rPr>
          <w:b/>
        </w:rPr>
        <w:t>Touch Drag Enter:</w:t>
      </w:r>
      <w:r>
        <w:t xml:space="preserve"> É um evento de quando o dedo é deslizado para dentro dos limites do Control.</w:t>
      </w:r>
    </w:p>
    <w:p w14:paraId="0F7C22A3" w14:textId="77777777" w:rsidR="00BE53D7" w:rsidRDefault="00BE53D7" w:rsidP="00BE53D7">
      <w:pPr>
        <w:pStyle w:val="PargrafodaLista"/>
        <w:numPr>
          <w:ilvl w:val="0"/>
          <w:numId w:val="78"/>
        </w:numPr>
      </w:pPr>
      <w:r>
        <w:rPr>
          <w:b/>
        </w:rPr>
        <w:t xml:space="preserve">Touch-Up Inside: </w:t>
      </w:r>
      <w:r>
        <w:t>Evento de tocar e tirar o dedo de cima do Control. Este é o evento mais comum que usaremos</w:t>
      </w:r>
    </w:p>
    <w:p w14:paraId="284989C1" w14:textId="77777777" w:rsidR="00BE53D7" w:rsidRDefault="00BE53D7" w:rsidP="00BE53D7">
      <w:pPr>
        <w:pStyle w:val="PargrafodaLista"/>
        <w:numPr>
          <w:ilvl w:val="0"/>
          <w:numId w:val="78"/>
        </w:numPr>
      </w:pPr>
      <w:r>
        <w:rPr>
          <w:b/>
        </w:rPr>
        <w:t xml:space="preserve">Value Changed: </w:t>
      </w:r>
      <w:r>
        <w:t xml:space="preserve">Evento disponível para alguns componentes como o </w:t>
      </w:r>
      <w:r>
        <w:rPr>
          <w:b/>
        </w:rPr>
        <w:t>UISwitch</w:t>
      </w:r>
      <w:r>
        <w:t xml:space="preserve"> que é disparado quando seu valor é alterado. No UISwitch, que é uma view de </w:t>
      </w:r>
      <w:r>
        <w:rPr>
          <w:b/>
        </w:rPr>
        <w:t>habilitar/desabilitar</w:t>
      </w:r>
      <w:r>
        <w:t xml:space="preserve"> algo, o evento value changed quando o estado desta view é alterada para habilitado ou desabilitado.</w:t>
      </w:r>
    </w:p>
    <w:p w14:paraId="28366FFB" w14:textId="77777777" w:rsidR="00BE53D7" w:rsidRDefault="00BE53D7" w:rsidP="00BE53D7">
      <w:r>
        <w:t>Exitem muitos outros eventos que podem ser conferidos na documentação oficial do UIControlEvent.</w:t>
      </w:r>
    </w:p>
    <w:p w14:paraId="4B72B2DF" w14:textId="77777777" w:rsidR="00BE53D7" w:rsidRDefault="00BE53D7" w:rsidP="00BE53D7">
      <w:r>
        <w:t>O UIControl não é um componente acessível pela paleta de componentes pois visualmente não apresenta nenhuma diferença de uma UIView simples, mas podemos utilizá-lo estendendo-o para subclasses. Também é possuivel atribuir esta classe para UIViews no Interface Builder.</w:t>
      </w:r>
    </w:p>
    <w:p w14:paraId="0A44E1D1" w14:textId="77777777" w:rsidR="00BE53D7" w:rsidRDefault="00BE53D7" w:rsidP="00BE53D7">
      <w:pPr>
        <w:keepNext/>
        <w:jc w:val="center"/>
      </w:pPr>
      <w:r>
        <w:rPr>
          <w:noProof/>
        </w:rPr>
        <w:lastRenderedPageBreak/>
        <w:drawing>
          <wp:inline distT="0" distB="0" distL="0" distR="0" wp14:anchorId="11A0C8ED" wp14:editId="6048F706">
            <wp:extent cx="2285480" cy="976859"/>
            <wp:effectExtent l="0" t="0" r="63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Tela 2016-11-12 às 17.10.19.png"/>
                    <pic:cNvPicPr/>
                  </pic:nvPicPr>
                  <pic:blipFill>
                    <a:blip r:embed="rId62">
                      <a:extLst>
                        <a:ext uri="{28A0092B-C50C-407E-A947-70E740481C1C}">
                          <a14:useLocalDpi xmlns:a14="http://schemas.microsoft.com/office/drawing/2010/main" val="0"/>
                        </a:ext>
                      </a:extLst>
                    </a:blip>
                    <a:stretch>
                      <a:fillRect/>
                    </a:stretch>
                  </pic:blipFill>
                  <pic:spPr>
                    <a:xfrm>
                      <a:off x="0" y="0"/>
                      <a:ext cx="2307293" cy="986182"/>
                    </a:xfrm>
                    <a:prstGeom prst="rect">
                      <a:avLst/>
                    </a:prstGeom>
                  </pic:spPr>
                </pic:pic>
              </a:graphicData>
            </a:graphic>
          </wp:inline>
        </w:drawing>
      </w:r>
    </w:p>
    <w:p w14:paraId="0F97C960" w14:textId="77777777" w:rsidR="00BE53D7" w:rsidRDefault="00BE53D7" w:rsidP="00BE53D7">
      <w:pPr>
        <w:pStyle w:val="Legenda"/>
        <w:jc w:val="center"/>
      </w:pPr>
      <w:r>
        <w:t xml:space="preserve">Figura </w:t>
      </w:r>
      <w:fldSimple w:instr=" SEQ Figura \* ARABIC ">
        <w:r w:rsidR="009C4A7B">
          <w:rPr>
            <w:noProof/>
          </w:rPr>
          <w:t>31</w:t>
        </w:r>
      </w:fldSimple>
      <w:r>
        <w:t xml:space="preserve"> - Método para definir um UIControl através do Interface Builder</w:t>
      </w:r>
    </w:p>
    <w:p w14:paraId="4D150F10" w14:textId="77777777" w:rsidR="00BE53D7" w:rsidRPr="00473B6D" w:rsidRDefault="00BE53D7" w:rsidP="00BE53D7"/>
    <w:p w14:paraId="3BEFB294" w14:textId="77777777" w:rsidR="00BE53D7" w:rsidRDefault="00BE53D7" w:rsidP="00BE53D7">
      <w:pPr>
        <w:pStyle w:val="Ttulo3"/>
        <w:numPr>
          <w:ilvl w:val="2"/>
          <w:numId w:val="19"/>
        </w:numPr>
        <w:spacing w:before="200"/>
        <w:ind w:left="851" w:hanging="142"/>
      </w:pPr>
      <w:r>
        <w:t>UIButton</w:t>
      </w:r>
    </w:p>
    <w:p w14:paraId="75A2A277" w14:textId="77777777" w:rsidR="00BE53D7" w:rsidRDefault="00BE53D7" w:rsidP="00BE53D7">
      <w:r>
        <w:t xml:space="preserve">O UIButton, ou simplesmente botão, é o principal controle de entrada em um aplicativo iOS. Este é um botão que recebe o toque do usuário e mediante a isto podemos executar uma atividade no app. </w:t>
      </w:r>
    </w:p>
    <w:p w14:paraId="7B3FB31A" w14:textId="77777777" w:rsidR="00BE53D7" w:rsidRDefault="00BE53D7" w:rsidP="00BE53D7">
      <w:r>
        <w:t>Os eventos de entrada de um UIButton estão disponíveis graças a classe UIControl, que é a sua superclasse.</w:t>
      </w:r>
    </w:p>
    <w:p w14:paraId="55C6E0A8" w14:textId="77777777" w:rsidR="00BE53D7" w:rsidRDefault="00BE53D7" w:rsidP="00BE53D7">
      <w:pPr>
        <w:keepNext/>
        <w:jc w:val="center"/>
      </w:pPr>
      <w:r>
        <w:rPr>
          <w:noProof/>
        </w:rPr>
        <w:drawing>
          <wp:inline distT="0" distB="0" distL="0" distR="0" wp14:anchorId="6A399398" wp14:editId="3DE01612">
            <wp:extent cx="2399780" cy="408901"/>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Tela 2016-11-12 às 16.40.10.png"/>
                    <pic:cNvPicPr/>
                  </pic:nvPicPr>
                  <pic:blipFill>
                    <a:blip r:embed="rId63">
                      <a:extLst>
                        <a:ext uri="{28A0092B-C50C-407E-A947-70E740481C1C}">
                          <a14:useLocalDpi xmlns:a14="http://schemas.microsoft.com/office/drawing/2010/main" val="0"/>
                        </a:ext>
                      </a:extLst>
                    </a:blip>
                    <a:stretch>
                      <a:fillRect/>
                    </a:stretch>
                  </pic:blipFill>
                  <pic:spPr>
                    <a:xfrm>
                      <a:off x="0" y="0"/>
                      <a:ext cx="2604355" cy="443759"/>
                    </a:xfrm>
                    <a:prstGeom prst="rect">
                      <a:avLst/>
                    </a:prstGeom>
                  </pic:spPr>
                </pic:pic>
              </a:graphicData>
            </a:graphic>
          </wp:inline>
        </w:drawing>
      </w:r>
    </w:p>
    <w:p w14:paraId="49A582BE" w14:textId="77777777" w:rsidR="00BE53D7" w:rsidRPr="00A634CD" w:rsidRDefault="00BE53D7" w:rsidP="00BE53D7">
      <w:pPr>
        <w:pStyle w:val="Legenda"/>
        <w:jc w:val="center"/>
      </w:pPr>
      <w:r>
        <w:t xml:space="preserve">Figura </w:t>
      </w:r>
      <w:fldSimple w:instr=" SEQ Figura \* ARABIC ">
        <w:r w:rsidR="009C4A7B">
          <w:rPr>
            <w:noProof/>
          </w:rPr>
          <w:t>32</w:t>
        </w:r>
      </w:fldSimple>
      <w:r>
        <w:t xml:space="preserve"> - UIButton sendo mostrado na paleta de componentes do Xcode</w:t>
      </w:r>
    </w:p>
    <w:p w14:paraId="6D959A92" w14:textId="77777777" w:rsidR="00BE53D7" w:rsidRPr="003111F0" w:rsidRDefault="00BE53D7" w:rsidP="00BE53D7">
      <w:r>
        <w:t xml:space="preserve">A diferença principal entre um UIButton e um UIControl é que o botão já possui componentes pré-definidos como um </w:t>
      </w:r>
      <w:r>
        <w:rPr>
          <w:b/>
        </w:rPr>
        <w:t>título</w:t>
      </w:r>
      <w:r>
        <w:t xml:space="preserve"> e uma </w:t>
      </w:r>
      <w:r>
        <w:rPr>
          <w:b/>
        </w:rPr>
        <w:t xml:space="preserve">imagem, </w:t>
      </w:r>
      <w:r>
        <w:t xml:space="preserve"> e sendo assim não aceita subviews.</w:t>
      </w:r>
    </w:p>
    <w:p w14:paraId="1F57D44B" w14:textId="77777777" w:rsidR="00BE53D7" w:rsidRDefault="00BE53D7" w:rsidP="00BE53D7">
      <w:pPr>
        <w:pStyle w:val="Ttulo3"/>
        <w:numPr>
          <w:ilvl w:val="2"/>
          <w:numId w:val="19"/>
        </w:numPr>
        <w:spacing w:before="200"/>
        <w:ind w:left="851" w:hanging="142"/>
      </w:pPr>
      <w:r>
        <w:t>UITextField e UITextView</w:t>
      </w:r>
    </w:p>
    <w:p w14:paraId="07780177" w14:textId="77777777" w:rsidR="00BE53D7" w:rsidRDefault="00BE53D7" w:rsidP="00BE53D7">
      <w:r>
        <w:t>Com o UITextField, ou simplesmente Text Field, o usuário pode inserir textos e outros tipos de dados. Em comparação com o Android, o UITextView se assemelha ao EditText.</w:t>
      </w:r>
    </w:p>
    <w:p w14:paraId="21DCD8E5" w14:textId="77777777" w:rsidR="00BE53D7" w:rsidRDefault="00BE53D7" w:rsidP="00BE53D7">
      <w:r>
        <w:t>Em sua forma padrão, o Text Field apresenta um teclado, mas podemos implementar nosso próprio método de entrada, como uma caixa de combinação, um seletor de data e etc.</w:t>
      </w:r>
    </w:p>
    <w:p w14:paraId="3079988B" w14:textId="77777777" w:rsidR="00BE53D7" w:rsidRDefault="00BE53D7" w:rsidP="00BE53D7">
      <w:pPr>
        <w:keepNext/>
        <w:jc w:val="center"/>
      </w:pPr>
      <w:r>
        <w:rPr>
          <w:noProof/>
        </w:rPr>
        <w:drawing>
          <wp:inline distT="0" distB="0" distL="0" distR="0" wp14:anchorId="58BB80F0" wp14:editId="2C4E4D35">
            <wp:extent cx="3154320" cy="4901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Tela 2016-11-12 às 17.19.47.png"/>
                    <pic:cNvPicPr/>
                  </pic:nvPicPr>
                  <pic:blipFill>
                    <a:blip r:embed="rId64">
                      <a:extLst>
                        <a:ext uri="{28A0092B-C50C-407E-A947-70E740481C1C}">
                          <a14:useLocalDpi xmlns:a14="http://schemas.microsoft.com/office/drawing/2010/main" val="0"/>
                        </a:ext>
                      </a:extLst>
                    </a:blip>
                    <a:stretch>
                      <a:fillRect/>
                    </a:stretch>
                  </pic:blipFill>
                  <pic:spPr>
                    <a:xfrm>
                      <a:off x="0" y="0"/>
                      <a:ext cx="3709036" cy="576341"/>
                    </a:xfrm>
                    <a:prstGeom prst="rect">
                      <a:avLst/>
                    </a:prstGeom>
                  </pic:spPr>
                </pic:pic>
              </a:graphicData>
            </a:graphic>
          </wp:inline>
        </w:drawing>
      </w:r>
    </w:p>
    <w:p w14:paraId="43DDCDAF" w14:textId="77777777" w:rsidR="00BE53D7" w:rsidRDefault="00BE53D7" w:rsidP="00BE53D7">
      <w:pPr>
        <w:pStyle w:val="Legenda"/>
        <w:jc w:val="center"/>
      </w:pPr>
      <w:r>
        <w:t xml:space="preserve">Figura </w:t>
      </w:r>
      <w:fldSimple w:instr=" SEQ Figura \* ARABIC ">
        <w:r w:rsidR="009C4A7B">
          <w:rPr>
            <w:noProof/>
          </w:rPr>
          <w:t>33</w:t>
        </w:r>
      </w:fldSimple>
      <w:r>
        <w:t xml:space="preserve"> - UITextField</w:t>
      </w:r>
      <w:r w:rsidRPr="00EC28A2">
        <w:t xml:space="preserve"> sendo mostrad</w:t>
      </w:r>
      <w:r>
        <w:t>o na paleta de componentes do Xc</w:t>
      </w:r>
      <w:r w:rsidRPr="00EC28A2">
        <w:t>ode</w:t>
      </w:r>
    </w:p>
    <w:p w14:paraId="2F288D77" w14:textId="77777777" w:rsidR="00BE53D7" w:rsidRDefault="00BE53D7" w:rsidP="00BE53D7">
      <w:r>
        <w:t>O UITextView é utilizado para inserção de textos grandes em múltiplas linhas. Estes dois elementos possuem protocolos (iremos aprender mais sobre isto nas aulas seguintes), ou interfaces a serem implementadas que definem o que acontece quando um texto é inserido, quando um texto é apagado, quando o campo entra em foco, ou quando o campo perde seu foco. Isto possibilita criarmos máscaras de entrada, controlar a ordem de tabulação dos campos e etc.</w:t>
      </w:r>
    </w:p>
    <w:p w14:paraId="41C7CE5F" w14:textId="77777777" w:rsidR="00BE53D7" w:rsidRDefault="00BE53D7" w:rsidP="00BE53D7">
      <w:pPr>
        <w:ind w:left="567"/>
        <w:rPr>
          <w:color w:val="7030A0"/>
        </w:rPr>
      </w:pPr>
      <w:r w:rsidRPr="00FA125B">
        <w:rPr>
          <w:color w:val="7030A0"/>
        </w:rPr>
        <w:t>DICA: Uma máscara de entrada é uma expressão regular que formata a entrada de acordo com seu objetivo. Por exemplo, uma máscara de telefone impede que o usuário insira letras ou mais caracteres do que o necessário para um número telefônico.</w:t>
      </w:r>
    </w:p>
    <w:p w14:paraId="2944D892" w14:textId="77777777" w:rsidR="00BE53D7" w:rsidRDefault="00BE53D7" w:rsidP="00BE53D7">
      <w:pPr>
        <w:ind w:left="567"/>
        <w:rPr>
          <w:color w:val="7030A0"/>
        </w:rPr>
      </w:pPr>
    </w:p>
    <w:p w14:paraId="51352C82" w14:textId="77777777" w:rsidR="00BE53D7" w:rsidRDefault="00BE53D7" w:rsidP="00BE53D7">
      <w:pPr>
        <w:keepNext/>
        <w:jc w:val="center"/>
      </w:pPr>
      <w:r>
        <w:rPr>
          <w:noProof/>
        </w:rPr>
        <w:lastRenderedPageBreak/>
        <w:drawing>
          <wp:inline distT="0" distB="0" distL="0" distR="0" wp14:anchorId="52F4B1CF" wp14:editId="10563DF3">
            <wp:extent cx="3598732" cy="562019"/>
            <wp:effectExtent l="0" t="0" r="825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12 às 17.20.27.png"/>
                    <pic:cNvPicPr/>
                  </pic:nvPicPr>
                  <pic:blipFill>
                    <a:blip r:embed="rId65">
                      <a:extLst>
                        <a:ext uri="{28A0092B-C50C-407E-A947-70E740481C1C}">
                          <a14:useLocalDpi xmlns:a14="http://schemas.microsoft.com/office/drawing/2010/main" val="0"/>
                        </a:ext>
                      </a:extLst>
                    </a:blip>
                    <a:stretch>
                      <a:fillRect/>
                    </a:stretch>
                  </pic:blipFill>
                  <pic:spPr>
                    <a:xfrm>
                      <a:off x="0" y="0"/>
                      <a:ext cx="3749328" cy="585538"/>
                    </a:xfrm>
                    <a:prstGeom prst="rect">
                      <a:avLst/>
                    </a:prstGeom>
                  </pic:spPr>
                </pic:pic>
              </a:graphicData>
            </a:graphic>
          </wp:inline>
        </w:drawing>
      </w:r>
    </w:p>
    <w:p w14:paraId="7FF95E66" w14:textId="77777777" w:rsidR="00BE53D7" w:rsidRPr="00FA125B" w:rsidRDefault="00BE53D7" w:rsidP="00BE53D7">
      <w:pPr>
        <w:pStyle w:val="Legenda"/>
        <w:jc w:val="center"/>
      </w:pPr>
      <w:r>
        <w:t xml:space="preserve">Figura </w:t>
      </w:r>
      <w:fldSimple w:instr=" SEQ Figura \* ARABIC ">
        <w:r w:rsidR="009C4A7B">
          <w:rPr>
            <w:noProof/>
          </w:rPr>
          <w:t>34</w:t>
        </w:r>
      </w:fldSimple>
      <w:r>
        <w:t xml:space="preserve"> - UITextView</w:t>
      </w:r>
      <w:r w:rsidRPr="00687A34">
        <w:t xml:space="preserve"> sendo mostrad</w:t>
      </w:r>
      <w:r>
        <w:t>o na paleta de componentes do Xc</w:t>
      </w:r>
      <w:r w:rsidRPr="00687A34">
        <w:t>ode</w:t>
      </w:r>
    </w:p>
    <w:p w14:paraId="1CA773D5" w14:textId="77777777" w:rsidR="00BE53D7" w:rsidRDefault="00BE53D7" w:rsidP="00BE53D7">
      <w:pPr>
        <w:pStyle w:val="Ttulo3"/>
        <w:numPr>
          <w:ilvl w:val="2"/>
          <w:numId w:val="19"/>
        </w:numPr>
        <w:spacing w:before="200"/>
        <w:ind w:left="851" w:hanging="142"/>
      </w:pPr>
      <w:r>
        <w:t>Outros</w:t>
      </w:r>
    </w:p>
    <w:p w14:paraId="5F1360C2" w14:textId="77777777" w:rsidR="00BE53D7" w:rsidRDefault="00BE53D7" w:rsidP="00BE53D7">
      <w:r>
        <w:t>O Xcode disponibiliza uma série de outros componentes de entrada prontos para serem utilizados. Veja um resumo de outros componentes bastante utilizados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7674"/>
      </w:tblGrid>
      <w:tr w:rsidR="00BE53D7" w14:paraId="305D0317" w14:textId="77777777" w:rsidTr="00BE53D7">
        <w:tc>
          <w:tcPr>
            <w:tcW w:w="703" w:type="dxa"/>
            <w:vAlign w:val="center"/>
          </w:tcPr>
          <w:p w14:paraId="0573DD07" w14:textId="77777777" w:rsidR="00BE53D7" w:rsidRDefault="00BE53D7" w:rsidP="00BE53D7">
            <w:pPr>
              <w:jc w:val="center"/>
            </w:pPr>
            <w:r>
              <w:rPr>
                <w:noProof/>
              </w:rPr>
              <w:drawing>
                <wp:inline distT="0" distB="0" distL="0" distR="0" wp14:anchorId="57934E65" wp14:editId="49335E98">
                  <wp:extent cx="298872" cy="212756"/>
                  <wp:effectExtent l="0" t="0" r="635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12 às 17.24.01.png"/>
                          <pic:cNvPicPr/>
                        </pic:nvPicPr>
                        <pic:blipFill>
                          <a:blip r:embed="rId66">
                            <a:extLst>
                              <a:ext uri="{28A0092B-C50C-407E-A947-70E740481C1C}">
                                <a14:useLocalDpi xmlns:a14="http://schemas.microsoft.com/office/drawing/2010/main" val="0"/>
                              </a:ext>
                            </a:extLst>
                          </a:blip>
                          <a:stretch>
                            <a:fillRect/>
                          </a:stretch>
                        </pic:blipFill>
                        <pic:spPr>
                          <a:xfrm>
                            <a:off x="0" y="0"/>
                            <a:ext cx="309757" cy="220505"/>
                          </a:xfrm>
                          <a:prstGeom prst="rect">
                            <a:avLst/>
                          </a:prstGeom>
                        </pic:spPr>
                      </pic:pic>
                    </a:graphicData>
                  </a:graphic>
                </wp:inline>
              </w:drawing>
            </w:r>
          </w:p>
        </w:tc>
        <w:tc>
          <w:tcPr>
            <w:tcW w:w="7785" w:type="dxa"/>
            <w:vAlign w:val="center"/>
          </w:tcPr>
          <w:p w14:paraId="48F31442" w14:textId="77777777" w:rsidR="00BE53D7" w:rsidRDefault="00BE53D7" w:rsidP="00BE53D7">
            <w:pPr>
              <w:jc w:val="left"/>
            </w:pPr>
            <w:r>
              <w:rPr>
                <w:b/>
              </w:rPr>
              <w:t xml:space="preserve">Swich – </w:t>
            </w:r>
            <w:r>
              <w:t>Apresenta um componente com estado booleano. Quando ele é tocado o estado é trocado.</w:t>
            </w:r>
          </w:p>
        </w:tc>
      </w:tr>
      <w:tr w:rsidR="00BE53D7" w14:paraId="74BDE047" w14:textId="77777777" w:rsidTr="00BE53D7">
        <w:tc>
          <w:tcPr>
            <w:tcW w:w="703" w:type="dxa"/>
            <w:vAlign w:val="center"/>
          </w:tcPr>
          <w:p w14:paraId="7B4C5E65" w14:textId="77777777" w:rsidR="00BE53D7" w:rsidRDefault="00BE53D7" w:rsidP="00BE53D7">
            <w:pPr>
              <w:jc w:val="center"/>
              <w:rPr>
                <w:noProof/>
              </w:rPr>
            </w:pPr>
            <w:r>
              <w:rPr>
                <w:noProof/>
              </w:rPr>
              <w:drawing>
                <wp:inline distT="0" distB="0" distL="0" distR="0" wp14:anchorId="52C0C841" wp14:editId="48CF5A0D">
                  <wp:extent cx="272042" cy="188337"/>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12 às 17.26.53.png"/>
                          <pic:cNvPicPr/>
                        </pic:nvPicPr>
                        <pic:blipFill>
                          <a:blip r:embed="rId67">
                            <a:extLst>
                              <a:ext uri="{28A0092B-C50C-407E-A947-70E740481C1C}">
                                <a14:useLocalDpi xmlns:a14="http://schemas.microsoft.com/office/drawing/2010/main" val="0"/>
                              </a:ext>
                            </a:extLst>
                          </a:blip>
                          <a:stretch>
                            <a:fillRect/>
                          </a:stretch>
                        </pic:blipFill>
                        <pic:spPr>
                          <a:xfrm>
                            <a:off x="0" y="0"/>
                            <a:ext cx="306733" cy="212354"/>
                          </a:xfrm>
                          <a:prstGeom prst="rect">
                            <a:avLst/>
                          </a:prstGeom>
                        </pic:spPr>
                      </pic:pic>
                    </a:graphicData>
                  </a:graphic>
                </wp:inline>
              </w:drawing>
            </w:r>
          </w:p>
        </w:tc>
        <w:tc>
          <w:tcPr>
            <w:tcW w:w="7785" w:type="dxa"/>
            <w:vAlign w:val="center"/>
          </w:tcPr>
          <w:p w14:paraId="3BCE4F1D" w14:textId="77777777" w:rsidR="00BE53D7" w:rsidRPr="00B234D8" w:rsidRDefault="00BE53D7" w:rsidP="00BE53D7">
            <w:pPr>
              <w:jc w:val="left"/>
            </w:pPr>
            <w:r>
              <w:rPr>
                <w:b/>
              </w:rPr>
              <w:t xml:space="preserve">Segmented Control – </w:t>
            </w:r>
            <w:r>
              <w:t>Exibe múltiplos segmentos, cada um com sua função como botões discretos. No iOS utiliza-se o Segmented Control como abas, semelhante ao Tabbar do Android.</w:t>
            </w:r>
          </w:p>
        </w:tc>
      </w:tr>
      <w:tr w:rsidR="00BE53D7" w14:paraId="26F6286E" w14:textId="77777777" w:rsidTr="00BE53D7">
        <w:trPr>
          <w:trHeight w:val="767"/>
        </w:trPr>
        <w:tc>
          <w:tcPr>
            <w:tcW w:w="703" w:type="dxa"/>
            <w:vAlign w:val="center"/>
          </w:tcPr>
          <w:p w14:paraId="3351EE58" w14:textId="77777777" w:rsidR="00BE53D7" w:rsidRDefault="00BE53D7" w:rsidP="00BE53D7">
            <w:pPr>
              <w:jc w:val="center"/>
              <w:rPr>
                <w:noProof/>
              </w:rPr>
            </w:pPr>
            <w:r>
              <w:rPr>
                <w:noProof/>
              </w:rPr>
              <w:drawing>
                <wp:inline distT="0" distB="0" distL="0" distR="0" wp14:anchorId="55BE88E7" wp14:editId="0996DA24">
                  <wp:extent cx="386342" cy="23313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12 às 17.31.14.png"/>
                          <pic:cNvPicPr/>
                        </pic:nvPicPr>
                        <pic:blipFill>
                          <a:blip r:embed="rId68">
                            <a:extLst>
                              <a:ext uri="{28A0092B-C50C-407E-A947-70E740481C1C}">
                                <a14:useLocalDpi xmlns:a14="http://schemas.microsoft.com/office/drawing/2010/main" val="0"/>
                              </a:ext>
                            </a:extLst>
                          </a:blip>
                          <a:stretch>
                            <a:fillRect/>
                          </a:stretch>
                        </pic:blipFill>
                        <pic:spPr>
                          <a:xfrm>
                            <a:off x="0" y="0"/>
                            <a:ext cx="413213" cy="249352"/>
                          </a:xfrm>
                          <a:prstGeom prst="rect">
                            <a:avLst/>
                          </a:prstGeom>
                        </pic:spPr>
                      </pic:pic>
                    </a:graphicData>
                  </a:graphic>
                </wp:inline>
              </w:drawing>
            </w:r>
          </w:p>
        </w:tc>
        <w:tc>
          <w:tcPr>
            <w:tcW w:w="7785" w:type="dxa"/>
            <w:vAlign w:val="center"/>
          </w:tcPr>
          <w:p w14:paraId="693164D5" w14:textId="77777777" w:rsidR="00BE53D7" w:rsidRPr="000306D8" w:rsidRDefault="00BE53D7" w:rsidP="00BE53D7">
            <w:pPr>
              <w:jc w:val="left"/>
            </w:pPr>
            <w:r>
              <w:rPr>
                <w:b/>
              </w:rPr>
              <w:t xml:space="preserve">Slider – </w:t>
            </w:r>
            <w:r>
              <w:t>Apresenta uma quantidade continua de valores e permite a seleção de um destes valores pela ação de deslizar o dedo neste controle</w:t>
            </w:r>
          </w:p>
        </w:tc>
      </w:tr>
      <w:tr w:rsidR="00BE53D7" w14:paraId="635B12DB" w14:textId="77777777" w:rsidTr="00BE53D7">
        <w:trPr>
          <w:trHeight w:val="767"/>
        </w:trPr>
        <w:tc>
          <w:tcPr>
            <w:tcW w:w="703" w:type="dxa"/>
            <w:vAlign w:val="center"/>
          </w:tcPr>
          <w:p w14:paraId="4C79D0C3" w14:textId="77777777" w:rsidR="00BE53D7" w:rsidRDefault="00BE53D7" w:rsidP="00BE53D7">
            <w:pPr>
              <w:jc w:val="center"/>
              <w:rPr>
                <w:noProof/>
              </w:rPr>
            </w:pPr>
            <w:r>
              <w:rPr>
                <w:noProof/>
              </w:rPr>
              <w:drawing>
                <wp:inline distT="0" distB="0" distL="0" distR="0" wp14:anchorId="7B3B50D8" wp14:editId="2D997065">
                  <wp:extent cx="372616" cy="372616"/>
                  <wp:effectExtent l="0" t="0" r="8890" b="889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12 às 17.35.22.png"/>
                          <pic:cNvPicPr/>
                        </pic:nvPicPr>
                        <pic:blipFill>
                          <a:blip r:embed="rId69">
                            <a:extLst>
                              <a:ext uri="{28A0092B-C50C-407E-A947-70E740481C1C}">
                                <a14:useLocalDpi xmlns:a14="http://schemas.microsoft.com/office/drawing/2010/main" val="0"/>
                              </a:ext>
                            </a:extLst>
                          </a:blip>
                          <a:stretch>
                            <a:fillRect/>
                          </a:stretch>
                        </pic:blipFill>
                        <pic:spPr>
                          <a:xfrm>
                            <a:off x="0" y="0"/>
                            <a:ext cx="388281" cy="388281"/>
                          </a:xfrm>
                          <a:prstGeom prst="rect">
                            <a:avLst/>
                          </a:prstGeom>
                        </pic:spPr>
                      </pic:pic>
                    </a:graphicData>
                  </a:graphic>
                </wp:inline>
              </w:drawing>
            </w:r>
          </w:p>
        </w:tc>
        <w:tc>
          <w:tcPr>
            <w:tcW w:w="7785" w:type="dxa"/>
            <w:vAlign w:val="center"/>
          </w:tcPr>
          <w:p w14:paraId="784AA9A5" w14:textId="77777777" w:rsidR="00BE53D7" w:rsidRPr="00FB772D" w:rsidRDefault="00BE53D7" w:rsidP="00BE53D7">
            <w:pPr>
              <w:jc w:val="left"/>
            </w:pPr>
            <w:r>
              <w:rPr>
                <w:b/>
              </w:rPr>
              <w:t>Page Control –</w:t>
            </w:r>
            <w:r>
              <w:t xml:space="preserve"> É um controle utilizado para alternar entre View Controllers com um gesto de deslizar para direita ou esquerda</w:t>
            </w:r>
          </w:p>
        </w:tc>
      </w:tr>
      <w:tr w:rsidR="00BE53D7" w14:paraId="302BC7F6" w14:textId="77777777" w:rsidTr="00BE53D7">
        <w:trPr>
          <w:trHeight w:val="767"/>
        </w:trPr>
        <w:tc>
          <w:tcPr>
            <w:tcW w:w="703" w:type="dxa"/>
            <w:vAlign w:val="center"/>
          </w:tcPr>
          <w:p w14:paraId="37EF3566" w14:textId="77777777" w:rsidR="00BE53D7" w:rsidRDefault="00BE53D7" w:rsidP="00BE53D7">
            <w:pPr>
              <w:jc w:val="center"/>
              <w:rPr>
                <w:noProof/>
              </w:rPr>
            </w:pPr>
            <w:r>
              <w:rPr>
                <w:noProof/>
              </w:rPr>
              <w:drawing>
                <wp:inline distT="0" distB="0" distL="0" distR="0" wp14:anchorId="7279AB54" wp14:editId="40AEB126">
                  <wp:extent cx="374906" cy="286292"/>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12 às 17.36.43.png"/>
                          <pic:cNvPicPr/>
                        </pic:nvPicPr>
                        <pic:blipFill>
                          <a:blip r:embed="rId70">
                            <a:extLst>
                              <a:ext uri="{28A0092B-C50C-407E-A947-70E740481C1C}">
                                <a14:useLocalDpi xmlns:a14="http://schemas.microsoft.com/office/drawing/2010/main" val="0"/>
                              </a:ext>
                            </a:extLst>
                          </a:blip>
                          <a:stretch>
                            <a:fillRect/>
                          </a:stretch>
                        </pic:blipFill>
                        <pic:spPr>
                          <a:xfrm>
                            <a:off x="0" y="0"/>
                            <a:ext cx="402240" cy="307166"/>
                          </a:xfrm>
                          <a:prstGeom prst="rect">
                            <a:avLst/>
                          </a:prstGeom>
                        </pic:spPr>
                      </pic:pic>
                    </a:graphicData>
                  </a:graphic>
                </wp:inline>
              </w:drawing>
            </w:r>
          </w:p>
        </w:tc>
        <w:tc>
          <w:tcPr>
            <w:tcW w:w="7785" w:type="dxa"/>
            <w:vAlign w:val="center"/>
          </w:tcPr>
          <w:p w14:paraId="6EE05BB9" w14:textId="77777777" w:rsidR="00BE53D7" w:rsidRPr="00FB772D" w:rsidRDefault="00BE53D7" w:rsidP="00BE53D7">
            <w:pPr>
              <w:jc w:val="left"/>
            </w:pPr>
            <w:r>
              <w:rPr>
                <w:b/>
              </w:rPr>
              <w:t xml:space="preserve">Stepper – </w:t>
            </w:r>
            <w:r>
              <w:t>É uma interface de usuário utilizada para incrementar ou decrementar um valor.</w:t>
            </w:r>
          </w:p>
        </w:tc>
      </w:tr>
      <w:tr w:rsidR="00BE53D7" w14:paraId="70A1B653" w14:textId="77777777" w:rsidTr="00BE53D7">
        <w:trPr>
          <w:trHeight w:val="767"/>
        </w:trPr>
        <w:tc>
          <w:tcPr>
            <w:tcW w:w="703" w:type="dxa"/>
            <w:vAlign w:val="center"/>
          </w:tcPr>
          <w:p w14:paraId="1AA2F6AB" w14:textId="77777777" w:rsidR="00BE53D7" w:rsidRDefault="00BE53D7" w:rsidP="00BE53D7">
            <w:pPr>
              <w:jc w:val="center"/>
              <w:rPr>
                <w:noProof/>
              </w:rPr>
            </w:pPr>
            <w:r>
              <w:rPr>
                <w:noProof/>
              </w:rPr>
              <w:drawing>
                <wp:inline distT="0" distB="0" distL="0" distR="0" wp14:anchorId="08CECD8F" wp14:editId="00B096C2">
                  <wp:extent cx="359028" cy="35902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12 às 17.38.40.png"/>
                          <pic:cNvPicPr/>
                        </pic:nvPicPr>
                        <pic:blipFill>
                          <a:blip r:embed="rId71">
                            <a:extLst>
                              <a:ext uri="{28A0092B-C50C-407E-A947-70E740481C1C}">
                                <a14:useLocalDpi xmlns:a14="http://schemas.microsoft.com/office/drawing/2010/main" val="0"/>
                              </a:ext>
                            </a:extLst>
                          </a:blip>
                          <a:stretch>
                            <a:fillRect/>
                          </a:stretch>
                        </pic:blipFill>
                        <pic:spPr>
                          <a:xfrm>
                            <a:off x="0" y="0"/>
                            <a:ext cx="367627" cy="367627"/>
                          </a:xfrm>
                          <a:prstGeom prst="rect">
                            <a:avLst/>
                          </a:prstGeom>
                        </pic:spPr>
                      </pic:pic>
                    </a:graphicData>
                  </a:graphic>
                </wp:inline>
              </w:drawing>
            </w:r>
          </w:p>
        </w:tc>
        <w:tc>
          <w:tcPr>
            <w:tcW w:w="7785" w:type="dxa"/>
            <w:vAlign w:val="center"/>
          </w:tcPr>
          <w:p w14:paraId="78DDD0D7" w14:textId="77777777" w:rsidR="00BE53D7" w:rsidRPr="00FB772D" w:rsidRDefault="00BE53D7" w:rsidP="00BE53D7">
            <w:pPr>
              <w:jc w:val="left"/>
            </w:pPr>
            <w:r>
              <w:rPr>
                <w:b/>
              </w:rPr>
              <w:t xml:space="preserve">Scroll View – </w:t>
            </w:r>
            <w:r>
              <w:t>Providencia um mecanismo para mostrar um conteúdo que é maior de que se pode caber na tela da aplicação. Se o conteúdo exceder o tamanho da tela, o Scroll View permite que o usuário deslize o conteúdo.</w:t>
            </w:r>
          </w:p>
        </w:tc>
      </w:tr>
    </w:tbl>
    <w:p w14:paraId="06DC6F7D" w14:textId="77777777" w:rsidR="00BE53D7" w:rsidRDefault="00BE53D7" w:rsidP="00BE53D7"/>
    <w:p w14:paraId="51ADC016" w14:textId="77777777" w:rsidR="00BE53D7" w:rsidRDefault="00BE53D7" w:rsidP="00BE53D7">
      <w:pPr>
        <w:pStyle w:val="Ttulo2"/>
        <w:numPr>
          <w:ilvl w:val="1"/>
          <w:numId w:val="19"/>
        </w:numPr>
        <w:ind w:left="0" w:firstLine="567"/>
      </w:pPr>
      <w:r>
        <w:t>Eventos de entrada</w:t>
      </w:r>
    </w:p>
    <w:p w14:paraId="11AEF63E" w14:textId="77777777" w:rsidR="00BE53D7" w:rsidRPr="00FB772D" w:rsidRDefault="00BE53D7" w:rsidP="00BE53D7">
      <w:r>
        <w:t>Além dos eventos de entrada controlados pelo UIControl (UIControlEvents), podemos definir nossos próprios eventos personalizados, como gestos, movimento do smartphone e toques com pressão.</w:t>
      </w:r>
    </w:p>
    <w:p w14:paraId="002971BC" w14:textId="77777777" w:rsidR="00BE53D7" w:rsidRDefault="00BE53D7" w:rsidP="00BE53D7">
      <w:pPr>
        <w:pStyle w:val="Ttulo3"/>
        <w:numPr>
          <w:ilvl w:val="2"/>
          <w:numId w:val="19"/>
        </w:numPr>
        <w:spacing w:before="200"/>
        <w:ind w:left="851" w:hanging="142"/>
      </w:pPr>
      <w:r>
        <w:t>Reconhecimento de gestos</w:t>
      </w:r>
    </w:p>
    <w:p w14:paraId="50FCD82B" w14:textId="77777777" w:rsidR="00BE53D7" w:rsidRDefault="00BE53D7" w:rsidP="00BE53D7">
      <w:r>
        <w:t>No iOS, podemos implementar reconhecimento de gestos. Em algumas situações é necessário pegar o evento de toque em elementos que não são UIControl, por exemplo, imagine que queremos realizar uma ação ao segurar o dedo sobre o título da tela; a UINavigationBar (que veremos nas aulas seguintes) é uma view que dentre outras funcionalidades, apresenta o título da tela, e ela não é uma extensão de UIControl, então precisaríamos implementar e inserir o reconhecimento de toques nela.</w:t>
      </w:r>
    </w:p>
    <w:p w14:paraId="0EFDBD2C" w14:textId="77777777" w:rsidR="00BE53D7" w:rsidRDefault="00BE53D7" w:rsidP="00BE53D7">
      <w:pPr>
        <w:rPr>
          <w:b/>
        </w:rPr>
      </w:pPr>
      <w:r>
        <w:t xml:space="preserve">Para adicionar reconhecimento de gestos a uma view, basta instanciar um tipo de reconhecimento de gesto e atribuí-lo à view utilizando o método  </w:t>
      </w:r>
      <w:r w:rsidRPr="00924FDD">
        <w:rPr>
          <w:b/>
        </w:rPr>
        <w:t>addGestureRecognizer()</w:t>
      </w:r>
      <w:r>
        <w:rPr>
          <w:b/>
        </w:rPr>
        <w:t>.</w:t>
      </w:r>
    </w:p>
    <w:p w14:paraId="374EF0CA" w14:textId="77777777" w:rsidR="00BE53D7" w:rsidRDefault="00BE53D7" w:rsidP="00BE53D7">
      <w:pPr>
        <w:rPr>
          <w:b/>
        </w:rPr>
      </w:pPr>
    </w:p>
    <w:p w14:paraId="6A784AE0"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sidRPr="00DF1CC1">
        <w:rPr>
          <w:rFonts w:ascii="Menlo" w:hAnsi="Menlo" w:cs="Menlo"/>
          <w:color w:val="AA0D91"/>
          <w:sz w:val="18"/>
          <w:szCs w:val="18"/>
          <w:lang w:eastAsia="en-US"/>
        </w:rPr>
        <w:t>let</w:t>
      </w:r>
      <w:r w:rsidRPr="00DF1CC1">
        <w:rPr>
          <w:rFonts w:ascii="Menlo" w:hAnsi="Menlo" w:cs="Menlo"/>
          <w:color w:val="000000"/>
          <w:sz w:val="18"/>
          <w:szCs w:val="18"/>
          <w:lang w:eastAsia="en-US"/>
        </w:rPr>
        <w:t xml:space="preserve"> recognizer = </w:t>
      </w:r>
    </w:p>
    <w:p w14:paraId="23DD56E2"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Pr>
          <w:rFonts w:ascii="Menlo" w:hAnsi="Menlo" w:cs="Menlo"/>
          <w:color w:val="5C2699"/>
          <w:sz w:val="18"/>
          <w:szCs w:val="18"/>
          <w:lang w:eastAsia="en-US"/>
        </w:rPr>
        <w:tab/>
      </w:r>
      <w:r w:rsidRPr="00DF1CC1">
        <w:rPr>
          <w:rFonts w:ascii="Menlo" w:hAnsi="Menlo" w:cs="Menlo"/>
          <w:color w:val="5C2699"/>
          <w:sz w:val="18"/>
          <w:szCs w:val="18"/>
          <w:lang w:eastAsia="en-US"/>
        </w:rPr>
        <w:t>UITapGestureRecognizer</w:t>
      </w:r>
      <w:r w:rsidRPr="00DF1CC1">
        <w:rPr>
          <w:rFonts w:ascii="Menlo" w:hAnsi="Menlo" w:cs="Menlo"/>
          <w:color w:val="000000"/>
          <w:sz w:val="18"/>
          <w:szCs w:val="18"/>
          <w:lang w:eastAsia="en-US"/>
        </w:rPr>
        <w:t xml:space="preserve">(target: </w:t>
      </w:r>
      <w:r w:rsidRPr="00DF1CC1">
        <w:rPr>
          <w:rFonts w:ascii="Menlo" w:hAnsi="Menlo" w:cs="Menlo"/>
          <w:color w:val="AA0D91"/>
          <w:sz w:val="18"/>
          <w:szCs w:val="18"/>
          <w:lang w:eastAsia="en-US"/>
        </w:rPr>
        <w:t>self</w:t>
      </w:r>
      <w:r w:rsidRPr="00DF1CC1">
        <w:rPr>
          <w:rFonts w:ascii="Menlo" w:hAnsi="Menlo" w:cs="Menlo"/>
          <w:color w:val="000000"/>
          <w:sz w:val="18"/>
          <w:szCs w:val="18"/>
          <w:lang w:eastAsia="en-US"/>
        </w:rPr>
        <w:t xml:space="preserve">, action: </w:t>
      </w:r>
      <w:r w:rsidRPr="00DF1CC1">
        <w:rPr>
          <w:rFonts w:ascii="Menlo" w:hAnsi="Menlo" w:cs="Menlo"/>
          <w:color w:val="AA0D91"/>
          <w:sz w:val="18"/>
          <w:szCs w:val="18"/>
          <w:lang w:eastAsia="en-US"/>
        </w:rPr>
        <w:t>#selector</w:t>
      </w:r>
      <w:r w:rsidRPr="00DF1CC1">
        <w:rPr>
          <w:rFonts w:ascii="Menlo" w:hAnsi="Menlo" w:cs="Menlo"/>
          <w:color w:val="000000"/>
          <w:sz w:val="18"/>
          <w:szCs w:val="18"/>
          <w:lang w:eastAsia="en-US"/>
        </w:rPr>
        <w:t>(</w:t>
      </w:r>
      <w:r w:rsidRPr="00DF1CC1">
        <w:rPr>
          <w:rFonts w:ascii="Menlo" w:hAnsi="Menlo" w:cs="Menlo"/>
          <w:color w:val="26474B"/>
          <w:sz w:val="18"/>
          <w:szCs w:val="18"/>
          <w:lang w:eastAsia="en-US"/>
        </w:rPr>
        <w:t>viewDidTouched</w:t>
      </w:r>
      <w:r w:rsidRPr="00DF1CC1">
        <w:rPr>
          <w:rFonts w:ascii="Menlo" w:hAnsi="Menlo" w:cs="Menlo"/>
          <w:color w:val="000000"/>
          <w:sz w:val="18"/>
          <w:szCs w:val="18"/>
          <w:lang w:eastAsia="en-US"/>
        </w:rPr>
        <w:t>))</w:t>
      </w:r>
    </w:p>
    <w:p w14:paraId="7D5AD7F7"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r w:rsidRPr="00DF1CC1">
        <w:rPr>
          <w:rFonts w:ascii="Menlo" w:hAnsi="Menlo" w:cs="Menlo"/>
          <w:color w:val="5C2699"/>
          <w:sz w:val="18"/>
          <w:szCs w:val="18"/>
          <w:lang w:eastAsia="en-US"/>
        </w:rPr>
        <w:lastRenderedPageBreak/>
        <w:t>view</w:t>
      </w:r>
      <w:r w:rsidRPr="00DF1CC1">
        <w:rPr>
          <w:rFonts w:ascii="Menlo" w:hAnsi="Menlo" w:cs="Menlo"/>
          <w:color w:val="000000"/>
          <w:sz w:val="18"/>
          <w:szCs w:val="18"/>
          <w:lang w:eastAsia="en-US"/>
        </w:rPr>
        <w:t>.</w:t>
      </w:r>
      <w:r w:rsidRPr="00DF1CC1">
        <w:rPr>
          <w:rFonts w:ascii="Menlo" w:hAnsi="Menlo" w:cs="Menlo"/>
          <w:color w:val="2E0D6E"/>
          <w:sz w:val="18"/>
          <w:szCs w:val="18"/>
          <w:lang w:eastAsia="en-US"/>
        </w:rPr>
        <w:t>addGestureRecognizer</w:t>
      </w:r>
      <w:r w:rsidRPr="00DF1CC1">
        <w:rPr>
          <w:rFonts w:ascii="Menlo" w:hAnsi="Menlo" w:cs="Menlo"/>
          <w:color w:val="000000"/>
          <w:sz w:val="18"/>
          <w:szCs w:val="18"/>
          <w:lang w:eastAsia="en-US"/>
        </w:rPr>
        <w:t>(recognizer)</w:t>
      </w:r>
    </w:p>
    <w:p w14:paraId="211C23F5"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4F9C1FFB" w14:textId="77777777" w:rsidR="00BE53D7" w:rsidRDefault="00BE53D7" w:rsidP="00BE53D7">
      <w:pPr>
        <w:widowControl w:val="0"/>
        <w:tabs>
          <w:tab w:val="left" w:pos="543"/>
        </w:tabs>
        <w:autoSpaceDE w:val="0"/>
        <w:autoSpaceDN w:val="0"/>
        <w:adjustRightInd w:val="0"/>
        <w:spacing w:before="0" w:after="0"/>
        <w:ind w:left="567"/>
        <w:jc w:val="left"/>
        <w:rPr>
          <w:rFonts w:ascii="Menlo" w:hAnsi="Menlo" w:cs="Menlo"/>
          <w:color w:val="000000"/>
          <w:sz w:val="18"/>
          <w:szCs w:val="18"/>
          <w:lang w:eastAsia="en-US"/>
        </w:rPr>
      </w:pPr>
    </w:p>
    <w:p w14:paraId="3383BFF1" w14:textId="77777777" w:rsidR="00BE53D7" w:rsidRDefault="00BE53D7" w:rsidP="00BE53D7">
      <w:pPr>
        <w:rPr>
          <w:lang w:eastAsia="en-US"/>
        </w:rPr>
      </w:pPr>
      <w:r>
        <w:rPr>
          <w:lang w:eastAsia="en-US"/>
        </w:rPr>
        <w:t xml:space="preserve">No código acima estamos instanciando um reconhecimento de toques e adicionando a uma UIView simples. </w:t>
      </w:r>
    </w:p>
    <w:p w14:paraId="60675FA2" w14:textId="77777777" w:rsidR="00BE53D7" w:rsidRDefault="00BE53D7" w:rsidP="00BE53D7">
      <w:pPr>
        <w:ind w:left="567"/>
        <w:rPr>
          <w:color w:val="7030A0"/>
          <w:lang w:eastAsia="en-US"/>
        </w:rPr>
      </w:pPr>
      <w:r w:rsidRPr="00DF1CC1">
        <w:rPr>
          <w:color w:val="7030A0"/>
          <w:lang w:eastAsia="en-US"/>
        </w:rPr>
        <w:t>DICA: Na instanciação do reconhecedor de toques é necessário fornecer uma ação (action) via argumento, e para isto utilizamos o #selector. Com o selector podemos selecionar qualquer método que esteja dentro do contexto do objeto que foi passado via argumento target. Neste exemplo, quando a view for tocada o método viewDidTouched definido na própria classe (target: self) será executado.</w:t>
      </w:r>
    </w:p>
    <w:p w14:paraId="78CCB6F2" w14:textId="77777777" w:rsidR="00BE53D7" w:rsidRDefault="00BE53D7" w:rsidP="00BE53D7">
      <w:pPr>
        <w:ind w:left="567"/>
        <w:rPr>
          <w:color w:val="7030A0"/>
          <w:lang w:eastAsia="en-US"/>
        </w:rPr>
      </w:pPr>
    </w:p>
    <w:p w14:paraId="60934DBC" w14:textId="77777777" w:rsidR="00BE53D7" w:rsidRPr="00DF1CC1" w:rsidRDefault="00BE53D7" w:rsidP="00BE53D7">
      <w:pPr>
        <w:rPr>
          <w:lang w:eastAsia="en-US"/>
        </w:rPr>
      </w:pPr>
      <w:r>
        <w:rPr>
          <w:lang w:eastAsia="en-US"/>
        </w:rPr>
        <w:t xml:space="preserve">Existe uma grande variedade de reconhecedores de gestos que podem ser utilizadas. A </w:t>
      </w:r>
      <w:r w:rsidRPr="00DF1CC1">
        <w:rPr>
          <w:rFonts w:ascii="Menlo" w:hAnsi="Menlo" w:cs="Menlo"/>
          <w:color w:val="5C2699"/>
          <w:sz w:val="18"/>
          <w:szCs w:val="18"/>
          <w:lang w:eastAsia="en-US"/>
        </w:rPr>
        <w:t>UITapGestureRecognizer</w:t>
      </w:r>
      <w:r>
        <w:rPr>
          <w:rFonts w:ascii="Menlo" w:hAnsi="Menlo" w:cs="Menlo"/>
          <w:color w:val="5C2699"/>
          <w:sz w:val="18"/>
          <w:szCs w:val="18"/>
          <w:lang w:eastAsia="en-US"/>
        </w:rPr>
        <w:t xml:space="preserve"> </w:t>
      </w:r>
      <w:r>
        <w:rPr>
          <w:lang w:eastAsia="en-US"/>
        </w:rPr>
        <w:t>é classe mais utilizada para estes objetivos. Veja mais reconhecedores de gestos na documentação oficial do iOS.</w:t>
      </w:r>
    </w:p>
    <w:p w14:paraId="143AC7D9" w14:textId="7F5900D0" w:rsidR="00E34D55" w:rsidRDefault="00BE53D7" w:rsidP="00BE53D7">
      <w:pPr>
        <w:pStyle w:val="Ttulo3"/>
        <w:numPr>
          <w:ilvl w:val="2"/>
          <w:numId w:val="19"/>
        </w:numPr>
        <w:spacing w:before="200"/>
        <w:ind w:left="851" w:hanging="142"/>
      </w:pPr>
      <w:r>
        <w:t>3D Touch</w:t>
      </w:r>
    </w:p>
    <w:p w14:paraId="1902F786" w14:textId="608542E4" w:rsidR="008037B3" w:rsidRDefault="008037B3" w:rsidP="008037B3">
      <w:r>
        <w:t xml:space="preserve">O 3D Touch deixa o app </w:t>
      </w:r>
      <w:r w:rsidRPr="008037B3">
        <w:t xml:space="preserve">apto </w:t>
      </w:r>
      <w:r>
        <w:t>a</w:t>
      </w:r>
      <w:r w:rsidRPr="008037B3">
        <w:t xml:space="preserve"> medir a pressão exercida sobre sua tela e oferecer diferentes opções de interação de acordo com a intensidade do toque</w:t>
      </w:r>
      <w:r>
        <w:t xml:space="preserve">. </w:t>
      </w:r>
    </w:p>
    <w:p w14:paraId="4B9CFC3B" w14:textId="0BF45F34" w:rsidR="008037B3" w:rsidRDefault="008037B3" w:rsidP="008037B3">
      <w:r>
        <w:t>É importante ressaltar que o 3D Touch é um recurso de hardware, e só está disponível nas versões mais novas do iPhone (iPhone 6s e superiores).</w:t>
      </w:r>
    </w:p>
    <w:p w14:paraId="619428F6" w14:textId="0053226C" w:rsidR="008037B3" w:rsidRDefault="008037B3" w:rsidP="008037B3">
      <w:r>
        <w:t>Na prática, podemos mostrar opções ou realizar ações de acordo com a força que o usuário toca na tela.</w:t>
      </w:r>
    </w:p>
    <w:p w14:paraId="2F5C3B13" w14:textId="3A3F0A12" w:rsidR="008037B3" w:rsidRDefault="008037B3" w:rsidP="008941F3">
      <w:pPr>
        <w:pStyle w:val="Ttulo3"/>
        <w:numPr>
          <w:ilvl w:val="2"/>
          <w:numId w:val="19"/>
        </w:numPr>
        <w:spacing w:before="200"/>
        <w:ind w:left="851" w:hanging="142"/>
      </w:pPr>
      <w:r>
        <w:t>Reconhecimento de movimento</w:t>
      </w:r>
    </w:p>
    <w:p w14:paraId="16C21CFA" w14:textId="4F1341E9" w:rsidR="008037B3" w:rsidRDefault="008037B3" w:rsidP="008037B3">
      <w:r>
        <w:t>Usuários estão constantemente gerando eventos de movimento quando se movem, agitam ou inclinam o dispositivo. Estes eventos de movimento são detectados pelo dispositivo de hardware, especificamente, pelo acelerómetro e o giroscópio.</w:t>
      </w:r>
    </w:p>
    <w:p w14:paraId="7F343831" w14:textId="2D420FC9" w:rsidR="008037B3" w:rsidRDefault="008037B3" w:rsidP="008037B3">
      <w:r>
        <w:t>O acelerômetro é na verdade composta de três acelerômetros, um para cada eixo-x, y, e z. Cada um mede mudanças de velocidade ao longo do tempo ao longo de um caminho linear. Combinando todas os três acelerômetros permite detectar o movimento do dispositivo em qualquer direção e obter orientação atual do dispositivo</w:t>
      </w:r>
      <w:r w:rsidR="00CA7C9B">
        <w:t xml:space="preserve">. </w:t>
      </w:r>
      <w:r>
        <w:t>O giroscópio mede a velocidade de rotação em torno dos três eixos.</w:t>
      </w:r>
    </w:p>
    <w:p w14:paraId="2C406375" w14:textId="5A645FCB" w:rsidR="008037B3" w:rsidRDefault="008037B3" w:rsidP="008037B3">
      <w:r>
        <w:t xml:space="preserve">Todos os eventos de movimento </w:t>
      </w:r>
      <w:r w:rsidR="00CA7C9B">
        <w:t xml:space="preserve">se </w:t>
      </w:r>
      <w:r>
        <w:t>originam o mesmo hardware. Existem várias maneiras diferentes que você pode acessar os dados de hardware, dependendo das necessidades do seu aplicativo:</w:t>
      </w:r>
    </w:p>
    <w:p w14:paraId="3D343E98" w14:textId="5F23A7D7" w:rsidR="008037B3" w:rsidRDefault="008037B3" w:rsidP="00CA7C9B">
      <w:pPr>
        <w:pStyle w:val="PargrafodaLista"/>
        <w:numPr>
          <w:ilvl w:val="0"/>
          <w:numId w:val="79"/>
        </w:numPr>
      </w:pPr>
      <w:r>
        <w:t xml:space="preserve">Se você precisa para detectar a orientação geral de um dispositivo, mas você não precisa conhecer o vetor de </w:t>
      </w:r>
      <w:r w:rsidR="000F533D">
        <w:t>orientação, use a classe UIDevice</w:t>
      </w:r>
      <w:r>
        <w:t xml:space="preserve">. </w:t>
      </w:r>
    </w:p>
    <w:p w14:paraId="185224D0" w14:textId="47E7A5AE" w:rsidR="008037B3" w:rsidRDefault="008037B3" w:rsidP="00CA7C9B">
      <w:pPr>
        <w:pStyle w:val="PargrafodaLista"/>
        <w:numPr>
          <w:ilvl w:val="0"/>
          <w:numId w:val="79"/>
        </w:numPr>
      </w:pPr>
      <w:r>
        <w:t xml:space="preserve">Se você quer que sua aplicação </w:t>
      </w:r>
      <w:r w:rsidR="000F533D">
        <w:t xml:space="preserve">responda </w:t>
      </w:r>
      <w:r>
        <w:t xml:space="preserve">quando um usuário sacode o dispositivo, você pode usar o </w:t>
      </w:r>
      <w:r w:rsidR="000F533D">
        <w:t>os métodos de manipulação de eventos de movimento do pacote UIKit</w:t>
      </w:r>
      <w:r>
        <w:t xml:space="preserve"> para obter informações a partir do </w:t>
      </w:r>
      <w:r w:rsidR="000F533D">
        <w:t>objeto UIEvent recebido</w:t>
      </w:r>
      <w:r>
        <w:t xml:space="preserve">. </w:t>
      </w:r>
    </w:p>
    <w:p w14:paraId="3D868B22" w14:textId="77777777" w:rsidR="000F533D" w:rsidRDefault="008037B3" w:rsidP="000F533D">
      <w:pPr>
        <w:pStyle w:val="PargrafodaLista"/>
        <w:numPr>
          <w:ilvl w:val="0"/>
          <w:numId w:val="79"/>
        </w:numPr>
      </w:pPr>
      <w:r>
        <w:t>Se nem o UIDevice</w:t>
      </w:r>
      <w:r w:rsidR="000F533D">
        <w:t xml:space="preserve"> e </w:t>
      </w:r>
      <w:r>
        <w:t>nem as UIEvent</w:t>
      </w:r>
      <w:r w:rsidR="000F533D">
        <w:t>s</w:t>
      </w:r>
      <w:r>
        <w:t xml:space="preserve"> são suficientes, é provável que você </w:t>
      </w:r>
      <w:r w:rsidR="000F533D">
        <w:t>queira utilizar a Core Event Framework para acessar o giroscópio e o acelerômetro.</w:t>
      </w:r>
    </w:p>
    <w:p w14:paraId="236AA092" w14:textId="4C9ED8B4" w:rsidR="00443701" w:rsidRDefault="000F533D" w:rsidP="00443701">
      <w:r>
        <w:t>As referências de todas estas classes citadas podem ser encontradas na documentação oficial do iOS. Vamos logo a prática.</w:t>
      </w:r>
      <w:r w:rsidRPr="008037B3">
        <w:t xml:space="preserve"> </w:t>
      </w:r>
    </w:p>
    <w:p w14:paraId="04EC5F2A" w14:textId="77777777" w:rsidR="00443701" w:rsidRDefault="00443701" w:rsidP="00443701">
      <w:pPr>
        <w:pBdr>
          <w:bottom w:val="single" w:sz="4" w:space="1" w:color="auto"/>
        </w:pBdr>
      </w:pPr>
    </w:p>
    <w:p w14:paraId="16269FF1" w14:textId="6427082F" w:rsidR="008941F3" w:rsidRDefault="00F05E26" w:rsidP="00F05E26">
      <w:pPr>
        <w:pStyle w:val="Ttulo2"/>
        <w:numPr>
          <w:ilvl w:val="1"/>
          <w:numId w:val="19"/>
        </w:numPr>
        <w:ind w:left="0" w:firstLine="567"/>
      </w:pPr>
      <w:r>
        <w:lastRenderedPageBreak/>
        <w:t>Adicionando ações aos nossos botões</w:t>
      </w:r>
    </w:p>
    <w:p w14:paraId="0415341E" w14:textId="77777777" w:rsidR="00443701" w:rsidRPr="005C658D" w:rsidRDefault="00443701" w:rsidP="00443701">
      <w:pPr>
        <w:ind w:left="567"/>
        <w:rPr>
          <w:b/>
          <w:color w:val="7030A0"/>
        </w:rPr>
      </w:pPr>
      <w:r w:rsidRPr="005C658D">
        <w:rPr>
          <w:b/>
          <w:color w:val="7030A0"/>
        </w:rPr>
        <w:t>Material de apoio:</w:t>
      </w:r>
    </w:p>
    <w:p w14:paraId="3C7D21C4" w14:textId="38FEDDA1" w:rsidR="00443701" w:rsidRDefault="00443701" w:rsidP="00443701">
      <w:pPr>
        <w:ind w:left="567"/>
        <w:rPr>
          <w:color w:val="7030A0"/>
        </w:rPr>
      </w:pPr>
      <w:r>
        <w:rPr>
          <w:color w:val="7030A0"/>
        </w:rPr>
        <w:t xml:space="preserve">Para dar início a esta aula prática utilize o projeto contido em </w:t>
      </w:r>
      <w:r>
        <w:rPr>
          <w:b/>
          <w:color w:val="7030A0"/>
        </w:rPr>
        <w:t>Unidade_3_-_Aula_3_-_Exemplo_1.zip</w:t>
      </w:r>
      <w:r w:rsidRPr="005C658D">
        <w:rPr>
          <w:color w:val="7030A0"/>
        </w:rPr>
        <w:t>.</w:t>
      </w:r>
    </w:p>
    <w:p w14:paraId="7B0B85B4" w14:textId="1BCDEBE3" w:rsidR="00443701" w:rsidRDefault="004A5197" w:rsidP="00443701">
      <w:r>
        <w:t xml:space="preserve">Primeiramente vamos </w:t>
      </w:r>
      <w:r w:rsidR="009C4A7B">
        <w:t>ver as mudanças que temos. No painel de navegação temos um novo arquivo. O arquivo ViewController.swift foi substituído por MusicViewController.swift:</w:t>
      </w:r>
    </w:p>
    <w:p w14:paraId="6084B756" w14:textId="77777777" w:rsidR="009C4A7B" w:rsidRDefault="009C4A7B" w:rsidP="009C4A7B">
      <w:pPr>
        <w:keepNext/>
        <w:jc w:val="center"/>
      </w:pPr>
    </w:p>
    <w:p w14:paraId="146DEF58" w14:textId="77777777" w:rsidR="009C4A7B" w:rsidRDefault="009C4A7B" w:rsidP="009C4A7B">
      <w:pPr>
        <w:keepNext/>
        <w:jc w:val="center"/>
      </w:pPr>
      <w:r>
        <w:rPr>
          <w:noProof/>
        </w:rPr>
        <w:drawing>
          <wp:inline distT="0" distB="0" distL="0" distR="0" wp14:anchorId="2BDB18E2" wp14:editId="5EB82F27">
            <wp:extent cx="1699289" cy="1189502"/>
            <wp:effectExtent l="0" t="0" r="254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20 às 22.43.14.png"/>
                    <pic:cNvPicPr/>
                  </pic:nvPicPr>
                  <pic:blipFill>
                    <a:blip r:embed="rId72">
                      <a:extLst>
                        <a:ext uri="{28A0092B-C50C-407E-A947-70E740481C1C}">
                          <a14:useLocalDpi xmlns:a14="http://schemas.microsoft.com/office/drawing/2010/main" val="0"/>
                        </a:ext>
                      </a:extLst>
                    </a:blip>
                    <a:stretch>
                      <a:fillRect/>
                    </a:stretch>
                  </pic:blipFill>
                  <pic:spPr>
                    <a:xfrm>
                      <a:off x="0" y="0"/>
                      <a:ext cx="1723748" cy="1206623"/>
                    </a:xfrm>
                    <a:prstGeom prst="rect">
                      <a:avLst/>
                    </a:prstGeom>
                  </pic:spPr>
                </pic:pic>
              </a:graphicData>
            </a:graphic>
          </wp:inline>
        </w:drawing>
      </w:r>
    </w:p>
    <w:p w14:paraId="70D7A47B" w14:textId="32251BAB" w:rsidR="009C4A7B" w:rsidRDefault="009C4A7B" w:rsidP="009C4A7B">
      <w:pPr>
        <w:pStyle w:val="Legenda"/>
        <w:jc w:val="center"/>
      </w:pPr>
      <w:r>
        <w:t xml:space="preserve">Figura </w:t>
      </w:r>
      <w:fldSimple w:instr=" SEQ Figura \* ARABIC ">
        <w:r>
          <w:rPr>
            <w:noProof/>
          </w:rPr>
          <w:t>35</w:t>
        </w:r>
      </w:fldSimple>
      <w:r>
        <w:t xml:space="preserve"> - Arquivos do projeto</w:t>
      </w:r>
    </w:p>
    <w:p w14:paraId="5E7A5125" w14:textId="4E17F1D6" w:rsidR="009C4A7B" w:rsidRDefault="009C4A7B" w:rsidP="009C4A7B">
      <w:r>
        <w:t xml:space="preserve">Agora visite o arquivo </w:t>
      </w:r>
      <w:r w:rsidRPr="009C4A7B">
        <w:rPr>
          <w:b/>
        </w:rPr>
        <w:t>Main.storyboard</w:t>
      </w:r>
      <w:r>
        <w:rPr>
          <w:b/>
        </w:rPr>
        <w:t>.</w:t>
      </w:r>
      <w:r>
        <w:t xml:space="preserve"> Fizemos pequenas alterações na tela de música:</w:t>
      </w:r>
    </w:p>
    <w:p w14:paraId="7655A13F" w14:textId="71520655" w:rsidR="009C4A7B" w:rsidRDefault="009C4A7B" w:rsidP="009C4A7B">
      <w:pPr>
        <w:jc w:val="center"/>
      </w:pPr>
      <w:r>
        <w:rPr>
          <w:noProof/>
        </w:rPr>
        <w:drawing>
          <wp:inline distT="0" distB="0" distL="0" distR="0" wp14:anchorId="72C9EE13" wp14:editId="63BE98F3">
            <wp:extent cx="3587841" cy="516010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20 às 22.41.03.png"/>
                    <pic:cNvPicPr/>
                  </pic:nvPicPr>
                  <pic:blipFill>
                    <a:blip r:embed="rId73">
                      <a:extLst>
                        <a:ext uri="{28A0092B-C50C-407E-A947-70E740481C1C}">
                          <a14:useLocalDpi xmlns:a14="http://schemas.microsoft.com/office/drawing/2010/main" val="0"/>
                        </a:ext>
                      </a:extLst>
                    </a:blip>
                    <a:stretch>
                      <a:fillRect/>
                    </a:stretch>
                  </pic:blipFill>
                  <pic:spPr>
                    <a:xfrm>
                      <a:off x="0" y="0"/>
                      <a:ext cx="3592631" cy="5166997"/>
                    </a:xfrm>
                    <a:prstGeom prst="rect">
                      <a:avLst/>
                    </a:prstGeom>
                  </pic:spPr>
                </pic:pic>
              </a:graphicData>
            </a:graphic>
          </wp:inline>
        </w:drawing>
      </w:r>
    </w:p>
    <w:p w14:paraId="21FE98AB" w14:textId="62E5BFCD" w:rsidR="009C4A7B" w:rsidRDefault="009C4A7B" w:rsidP="009C4A7B">
      <w:r>
        <w:lastRenderedPageBreak/>
        <w:t>Apenas adicionamos novas imagens, um UISlider e duas labels de tempo. Uma mostrará o tempo corrido da música (total tocado)</w:t>
      </w:r>
      <w:r w:rsidR="005D5DB1">
        <w:t xml:space="preserve"> e a outra mostrará o restante a ser tocado.</w:t>
      </w:r>
    </w:p>
    <w:p w14:paraId="7BE031DC" w14:textId="2D9E62A0" w:rsidR="005D5DB1" w:rsidRDefault="005D5DB1" w:rsidP="009C4A7B">
      <w:r>
        <w:t>Veja que temos um controle de música:</w:t>
      </w:r>
    </w:p>
    <w:p w14:paraId="55E0D6D4" w14:textId="12C0D587" w:rsidR="005D5DB1" w:rsidRDefault="005D5DB1" w:rsidP="005D5DB1">
      <w:pPr>
        <w:jc w:val="center"/>
      </w:pPr>
      <w:r>
        <w:rPr>
          <w:noProof/>
        </w:rPr>
        <w:drawing>
          <wp:inline distT="0" distB="0" distL="0" distR="0" wp14:anchorId="0ACC6374" wp14:editId="3F81FE5B">
            <wp:extent cx="1751184" cy="727026"/>
            <wp:effectExtent l="0" t="0" r="1905" b="1016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6-11-20 às 21.04.53.png"/>
                    <pic:cNvPicPr/>
                  </pic:nvPicPr>
                  <pic:blipFill>
                    <a:blip r:embed="rId74">
                      <a:extLst>
                        <a:ext uri="{28A0092B-C50C-407E-A947-70E740481C1C}">
                          <a14:useLocalDpi xmlns:a14="http://schemas.microsoft.com/office/drawing/2010/main" val="0"/>
                        </a:ext>
                      </a:extLst>
                    </a:blip>
                    <a:stretch>
                      <a:fillRect/>
                    </a:stretch>
                  </pic:blipFill>
                  <pic:spPr>
                    <a:xfrm>
                      <a:off x="0" y="0"/>
                      <a:ext cx="1860564" cy="772437"/>
                    </a:xfrm>
                    <a:prstGeom prst="rect">
                      <a:avLst/>
                    </a:prstGeom>
                  </pic:spPr>
                </pic:pic>
              </a:graphicData>
            </a:graphic>
          </wp:inline>
        </w:drawing>
      </w:r>
    </w:p>
    <w:p w14:paraId="303A6546" w14:textId="6F4B8788" w:rsidR="005D5DB1" w:rsidRDefault="005D5DB1" w:rsidP="009C4A7B">
      <w:r>
        <w:t>Nesta aula iremos utilizar apenas o botão Play.</w:t>
      </w:r>
    </w:p>
    <w:p w14:paraId="5DBB2371" w14:textId="0C9C3641" w:rsidR="005D5DB1" w:rsidRDefault="005D5DB1" w:rsidP="009C4A7B">
      <w:r>
        <w:t xml:space="preserve">Os componentes do tipo UIButton possui estados, e entre eles está o estado </w:t>
      </w:r>
      <w:r>
        <w:rPr>
          <w:b/>
        </w:rPr>
        <w:t>isSelected</w:t>
      </w:r>
      <w:r>
        <w:t>. Iremos utilizar este estado para mostrar a imagem pause</w:t>
      </w:r>
      <w:r w:rsidR="00A451A5">
        <w:t>:</w:t>
      </w:r>
    </w:p>
    <w:p w14:paraId="63B75DF4" w14:textId="4E6D1567" w:rsidR="00A451A5" w:rsidRDefault="00A451A5" w:rsidP="00A451A5">
      <w:pPr>
        <w:jc w:val="center"/>
      </w:pPr>
      <w:r>
        <w:rPr>
          <w:noProof/>
        </w:rPr>
        <w:drawing>
          <wp:inline distT="0" distB="0" distL="0" distR="0" wp14:anchorId="49DAEC81" wp14:editId="47154DC6">
            <wp:extent cx="1815172" cy="704666"/>
            <wp:effectExtent l="0" t="0" r="0" b="698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6-11-20 às 22.56.2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8033" cy="732951"/>
                    </a:xfrm>
                    <a:prstGeom prst="rect">
                      <a:avLst/>
                    </a:prstGeom>
                  </pic:spPr>
                </pic:pic>
              </a:graphicData>
            </a:graphic>
          </wp:inline>
        </w:drawing>
      </w:r>
    </w:p>
    <w:p w14:paraId="17556FB6" w14:textId="1DB94860" w:rsidR="00A451A5" w:rsidRDefault="00A451A5" w:rsidP="00A451A5">
      <w:pPr>
        <w:jc w:val="left"/>
      </w:pPr>
      <w:r>
        <w:t>Então esta será nossa primeira atividade.</w:t>
      </w:r>
    </w:p>
    <w:p w14:paraId="18555C0E" w14:textId="77AAE642" w:rsidR="00A451A5" w:rsidRDefault="00A451A5" w:rsidP="00A451A5">
      <w:pPr>
        <w:pStyle w:val="PargrafodaLista"/>
        <w:numPr>
          <w:ilvl w:val="0"/>
          <w:numId w:val="82"/>
        </w:numPr>
        <w:jc w:val="left"/>
      </w:pPr>
      <w:r>
        <w:t>É possível definir imagens para os botões em seus diferentes estados. Para isto clique no botão play e no painel de propriedades localize a propriedade</w:t>
      </w:r>
      <w:r w:rsidR="000162BA">
        <w:t xml:space="preserve"> </w:t>
      </w:r>
      <w:r w:rsidR="000162BA" w:rsidRPr="000162BA">
        <w:rPr>
          <w:b/>
        </w:rPr>
        <w:t>State Config</w:t>
      </w:r>
      <w:r w:rsidR="000162BA">
        <w:t>:</w:t>
      </w:r>
    </w:p>
    <w:p w14:paraId="4165F73D" w14:textId="520B8667" w:rsidR="000162BA" w:rsidRDefault="000162BA" w:rsidP="000162BA">
      <w:pPr>
        <w:jc w:val="center"/>
      </w:pPr>
      <w:r>
        <w:rPr>
          <w:noProof/>
        </w:rPr>
        <w:drawing>
          <wp:inline distT="0" distB="0" distL="0" distR="0" wp14:anchorId="1F2FF1CA" wp14:editId="7DABD067">
            <wp:extent cx="2054323" cy="675489"/>
            <wp:effectExtent l="0" t="0" r="3175" b="1079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 de Tela 2016-11-20 às 23.01.00.png"/>
                    <pic:cNvPicPr/>
                  </pic:nvPicPr>
                  <pic:blipFill>
                    <a:blip r:embed="rId76">
                      <a:extLst>
                        <a:ext uri="{28A0092B-C50C-407E-A947-70E740481C1C}">
                          <a14:useLocalDpi xmlns:a14="http://schemas.microsoft.com/office/drawing/2010/main" val="0"/>
                        </a:ext>
                      </a:extLst>
                    </a:blip>
                    <a:stretch>
                      <a:fillRect/>
                    </a:stretch>
                  </pic:blipFill>
                  <pic:spPr>
                    <a:xfrm>
                      <a:off x="0" y="0"/>
                      <a:ext cx="2105955" cy="692466"/>
                    </a:xfrm>
                    <a:prstGeom prst="rect">
                      <a:avLst/>
                    </a:prstGeom>
                  </pic:spPr>
                </pic:pic>
              </a:graphicData>
            </a:graphic>
          </wp:inline>
        </w:drawing>
      </w:r>
    </w:p>
    <w:p w14:paraId="4388F1A4" w14:textId="364C234B" w:rsidR="000162BA" w:rsidRPr="000162BA" w:rsidRDefault="000162BA" w:rsidP="00A451A5">
      <w:pPr>
        <w:pStyle w:val="PargrafodaLista"/>
        <w:numPr>
          <w:ilvl w:val="0"/>
          <w:numId w:val="82"/>
        </w:numPr>
        <w:jc w:val="left"/>
      </w:pPr>
      <w:r>
        <w:t xml:space="preserve">Clique na caixa de combinação e selecione a opção </w:t>
      </w:r>
      <w:r>
        <w:rPr>
          <w:b/>
        </w:rPr>
        <w:t>Selected.</w:t>
      </w:r>
    </w:p>
    <w:p w14:paraId="4366FD39" w14:textId="09E73903" w:rsidR="000162BA" w:rsidRPr="000162BA" w:rsidRDefault="000162BA" w:rsidP="000162BA">
      <w:pPr>
        <w:jc w:val="center"/>
      </w:pPr>
      <w:r>
        <w:rPr>
          <w:noProof/>
        </w:rPr>
        <w:drawing>
          <wp:inline distT="0" distB="0" distL="0" distR="0" wp14:anchorId="0682EC94" wp14:editId="653AB8C7">
            <wp:extent cx="2168623" cy="730404"/>
            <wp:effectExtent l="0" t="0" r="0" b="635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 de Tela 2016-11-20 às 23.01.42.png"/>
                    <pic:cNvPicPr/>
                  </pic:nvPicPr>
                  <pic:blipFill>
                    <a:blip r:embed="rId77">
                      <a:extLst>
                        <a:ext uri="{28A0092B-C50C-407E-A947-70E740481C1C}">
                          <a14:useLocalDpi xmlns:a14="http://schemas.microsoft.com/office/drawing/2010/main" val="0"/>
                        </a:ext>
                      </a:extLst>
                    </a:blip>
                    <a:stretch>
                      <a:fillRect/>
                    </a:stretch>
                  </pic:blipFill>
                  <pic:spPr>
                    <a:xfrm>
                      <a:off x="0" y="0"/>
                      <a:ext cx="2204485" cy="742483"/>
                    </a:xfrm>
                    <a:prstGeom prst="rect">
                      <a:avLst/>
                    </a:prstGeom>
                  </pic:spPr>
                </pic:pic>
              </a:graphicData>
            </a:graphic>
          </wp:inline>
        </w:drawing>
      </w:r>
    </w:p>
    <w:p w14:paraId="59B2AAB7" w14:textId="276285D0" w:rsidR="000162BA" w:rsidRPr="000162BA" w:rsidRDefault="000162BA" w:rsidP="00A451A5">
      <w:pPr>
        <w:pStyle w:val="PargrafodaLista"/>
        <w:numPr>
          <w:ilvl w:val="0"/>
          <w:numId w:val="82"/>
        </w:numPr>
        <w:jc w:val="left"/>
      </w:pPr>
      <w:r>
        <w:t xml:space="preserve">Agora localize a propriedade </w:t>
      </w:r>
      <w:r w:rsidRPr="000162BA">
        <w:rPr>
          <w:b/>
        </w:rPr>
        <w:t>Image</w:t>
      </w:r>
      <w:r w:rsidR="00CF1F04">
        <w:rPr>
          <w:b/>
        </w:rPr>
        <w:t>.</w:t>
      </w:r>
    </w:p>
    <w:p w14:paraId="706B0BB7" w14:textId="77BD0580" w:rsidR="000162BA" w:rsidRPr="00CF1F04" w:rsidRDefault="000162BA" w:rsidP="00A451A5">
      <w:pPr>
        <w:pStyle w:val="PargrafodaLista"/>
        <w:numPr>
          <w:ilvl w:val="0"/>
          <w:numId w:val="82"/>
        </w:numPr>
        <w:jc w:val="left"/>
      </w:pPr>
      <w:r>
        <w:t xml:space="preserve">Nós já adicionamos a image para o botão pause para você então, no campo Image coloque o nome </w:t>
      </w:r>
      <w:r>
        <w:rPr>
          <w:b/>
        </w:rPr>
        <w:t>ic_pause.</w:t>
      </w:r>
    </w:p>
    <w:p w14:paraId="006E636C" w14:textId="66386107" w:rsidR="00CF1F04" w:rsidRDefault="00CF1F04" w:rsidP="00CF1F04">
      <w:pPr>
        <w:jc w:val="center"/>
      </w:pPr>
      <w:r>
        <w:rPr>
          <w:noProof/>
        </w:rPr>
        <w:drawing>
          <wp:inline distT="0" distB="0" distL="0" distR="0" wp14:anchorId="1BEF3A63" wp14:editId="0F1462AA">
            <wp:extent cx="1940023" cy="486696"/>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 de Tela 2016-11-20 às 23.28.55.png"/>
                    <pic:cNvPicPr/>
                  </pic:nvPicPr>
                  <pic:blipFill>
                    <a:blip r:embed="rId78">
                      <a:extLst>
                        <a:ext uri="{28A0092B-C50C-407E-A947-70E740481C1C}">
                          <a14:useLocalDpi xmlns:a14="http://schemas.microsoft.com/office/drawing/2010/main" val="0"/>
                        </a:ext>
                      </a:extLst>
                    </a:blip>
                    <a:stretch>
                      <a:fillRect/>
                    </a:stretch>
                  </pic:blipFill>
                  <pic:spPr>
                    <a:xfrm>
                      <a:off x="0" y="0"/>
                      <a:ext cx="1975656" cy="495635"/>
                    </a:xfrm>
                    <a:prstGeom prst="rect">
                      <a:avLst/>
                    </a:prstGeom>
                  </pic:spPr>
                </pic:pic>
              </a:graphicData>
            </a:graphic>
          </wp:inline>
        </w:drawing>
      </w:r>
    </w:p>
    <w:p w14:paraId="1646A461" w14:textId="33183351" w:rsidR="00CF1F04" w:rsidRDefault="00CF1F04" w:rsidP="00E35941">
      <w:r>
        <w:t xml:space="preserve">Agora quando </w:t>
      </w:r>
      <w:r w:rsidR="00E35941">
        <w:t>dissermos que o botão está selecionado, a imagem será trocada automaticamente. Vale também para o inverso.</w:t>
      </w:r>
    </w:p>
    <w:p w14:paraId="01263DA9" w14:textId="180B9088" w:rsidR="00E35941" w:rsidRDefault="00E35941" w:rsidP="00E35941">
      <w:r>
        <w:t>O próximo passo é referenciar os componentes no seu código</w:t>
      </w:r>
      <w:r w:rsidR="00D14E78">
        <w:t xml:space="preserve">. </w:t>
      </w:r>
      <w:r w:rsidR="00D037A7">
        <w:t>Para isto siga os seguintes passos:</w:t>
      </w:r>
    </w:p>
    <w:p w14:paraId="52155931" w14:textId="1B577A08" w:rsidR="00D037A7" w:rsidRDefault="00D037A7" w:rsidP="00D037A7">
      <w:pPr>
        <w:pStyle w:val="PargrafodaLista"/>
        <w:numPr>
          <w:ilvl w:val="0"/>
          <w:numId w:val="83"/>
        </w:numPr>
      </w:pPr>
      <w:r>
        <w:t>Abra o Assistant Editor de modo que do lado esquerdo seja exibido o storyboard e do lado direito seja exibido o arquivo MusicViewController.swift. Para isto clique no botão do meio nas abas, como na imagem abaixo:</w:t>
      </w:r>
    </w:p>
    <w:p w14:paraId="763E0CE1" w14:textId="26D7FF01" w:rsidR="00D037A7" w:rsidRDefault="00D037A7" w:rsidP="00D037A7">
      <w:pPr>
        <w:jc w:val="center"/>
      </w:pPr>
      <w:r>
        <w:rPr>
          <w:noProof/>
        </w:rPr>
        <w:drawing>
          <wp:inline distT="0" distB="0" distL="0" distR="0" wp14:anchorId="475E921E" wp14:editId="03D3962A">
            <wp:extent cx="797023" cy="233988"/>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6-11-20 às 23.37.57.png"/>
                    <pic:cNvPicPr/>
                  </pic:nvPicPr>
                  <pic:blipFill>
                    <a:blip r:embed="rId79">
                      <a:extLst>
                        <a:ext uri="{28A0092B-C50C-407E-A947-70E740481C1C}">
                          <a14:useLocalDpi xmlns:a14="http://schemas.microsoft.com/office/drawing/2010/main" val="0"/>
                        </a:ext>
                      </a:extLst>
                    </a:blip>
                    <a:stretch>
                      <a:fillRect/>
                    </a:stretch>
                  </pic:blipFill>
                  <pic:spPr>
                    <a:xfrm>
                      <a:off x="0" y="0"/>
                      <a:ext cx="824135" cy="241947"/>
                    </a:xfrm>
                    <a:prstGeom prst="rect">
                      <a:avLst/>
                    </a:prstGeom>
                  </pic:spPr>
                </pic:pic>
              </a:graphicData>
            </a:graphic>
          </wp:inline>
        </w:drawing>
      </w:r>
    </w:p>
    <w:p w14:paraId="4198BB55" w14:textId="0A5A3648" w:rsidR="00D037A7" w:rsidRDefault="00D037A7" w:rsidP="00D037A7">
      <w:pPr>
        <w:pStyle w:val="PargrafodaLista"/>
        <w:numPr>
          <w:ilvl w:val="0"/>
          <w:numId w:val="83"/>
        </w:numPr>
      </w:pPr>
      <w:r>
        <w:t>Após clicar neste botão, um segundo editor será aberto à direita. Por vezes ele não abre na ViewController correta, então selecione o arquivo manualmente como na seguinte imagem:</w:t>
      </w:r>
    </w:p>
    <w:p w14:paraId="7181A804" w14:textId="67F7893B" w:rsidR="00D037A7" w:rsidRDefault="00D037A7" w:rsidP="00D037A7">
      <w:r>
        <w:rPr>
          <w:noProof/>
        </w:rPr>
        <w:lastRenderedPageBreak/>
        <w:drawing>
          <wp:inline distT="0" distB="0" distL="0" distR="0" wp14:anchorId="1E588BC8" wp14:editId="68347ABF">
            <wp:extent cx="5396230" cy="1517015"/>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a de Tela 2016-11-20 às 23.41.29.png"/>
                    <pic:cNvPicPr/>
                  </pic:nvPicPr>
                  <pic:blipFill>
                    <a:blip r:embed="rId80">
                      <a:extLst>
                        <a:ext uri="{28A0092B-C50C-407E-A947-70E740481C1C}">
                          <a14:useLocalDpi xmlns:a14="http://schemas.microsoft.com/office/drawing/2010/main" val="0"/>
                        </a:ext>
                      </a:extLst>
                    </a:blip>
                    <a:stretch>
                      <a:fillRect/>
                    </a:stretch>
                  </pic:blipFill>
                  <pic:spPr>
                    <a:xfrm>
                      <a:off x="0" y="0"/>
                      <a:ext cx="5396230" cy="1517015"/>
                    </a:xfrm>
                    <a:prstGeom prst="rect">
                      <a:avLst/>
                    </a:prstGeom>
                  </pic:spPr>
                </pic:pic>
              </a:graphicData>
            </a:graphic>
          </wp:inline>
        </w:drawing>
      </w:r>
    </w:p>
    <w:p w14:paraId="7DB7AC4E" w14:textId="347B011C" w:rsidR="00D037A7" w:rsidRDefault="00D037A7" w:rsidP="00D037A7">
      <w:pPr>
        <w:pStyle w:val="PargrafodaLista"/>
        <w:numPr>
          <w:ilvl w:val="0"/>
          <w:numId w:val="83"/>
        </w:numPr>
      </w:pPr>
      <w:r>
        <w:t>Você terá a seguinte tela:</w:t>
      </w:r>
    </w:p>
    <w:p w14:paraId="3954E0E9" w14:textId="680E20CE" w:rsidR="00D037A7" w:rsidRDefault="000F0008" w:rsidP="00D037A7">
      <w:r>
        <w:rPr>
          <w:noProof/>
        </w:rPr>
        <w:drawing>
          <wp:inline distT="0" distB="0" distL="0" distR="0" wp14:anchorId="010D7933" wp14:editId="12AE2299">
            <wp:extent cx="5396230" cy="30340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a de Tela 2016-11-20 às 23.38.3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6230" cy="3034030"/>
                    </a:xfrm>
                    <a:prstGeom prst="rect">
                      <a:avLst/>
                    </a:prstGeom>
                  </pic:spPr>
                </pic:pic>
              </a:graphicData>
            </a:graphic>
          </wp:inline>
        </w:drawing>
      </w:r>
    </w:p>
    <w:p w14:paraId="337F44B1" w14:textId="783F016F" w:rsidR="00D037A7" w:rsidRDefault="000F0008" w:rsidP="00D037A7">
      <w:pPr>
        <w:pStyle w:val="PargrafodaLista"/>
        <w:numPr>
          <w:ilvl w:val="0"/>
          <w:numId w:val="83"/>
        </w:numPr>
      </w:pPr>
      <w:r>
        <w:t>Para referenciar um componente do storyboard no arquivo Swift</w:t>
      </w:r>
      <w:r w:rsidR="00C0456E">
        <w:t>, basta clicar no componente com a tecla Control pressionada e arrastar a linha que se aparece para qualquer local dentro da classe (exeto dentro dos métodos)</w:t>
      </w:r>
      <w:r w:rsidR="00106180">
        <w:t>, como na imagem abaixo:</w:t>
      </w:r>
    </w:p>
    <w:p w14:paraId="2ECA6685" w14:textId="791257AD" w:rsidR="00106180" w:rsidRDefault="00106180" w:rsidP="00106180">
      <w:r>
        <w:rPr>
          <w:noProof/>
        </w:rPr>
        <w:drawing>
          <wp:inline distT="0" distB="0" distL="0" distR="0" wp14:anchorId="4FBA8A5F" wp14:editId="209D95EC">
            <wp:extent cx="5396230" cy="305244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link.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6230" cy="3052445"/>
                    </a:xfrm>
                    <a:prstGeom prst="rect">
                      <a:avLst/>
                    </a:prstGeom>
                  </pic:spPr>
                </pic:pic>
              </a:graphicData>
            </a:graphic>
          </wp:inline>
        </w:drawing>
      </w:r>
    </w:p>
    <w:p w14:paraId="2C44F1D3" w14:textId="77777777" w:rsidR="00106180" w:rsidRDefault="00106180" w:rsidP="00106180"/>
    <w:p w14:paraId="4E99893D" w14:textId="4CA69C63" w:rsidR="00106180" w:rsidRPr="00106180" w:rsidRDefault="00106180" w:rsidP="00106180">
      <w:pPr>
        <w:ind w:left="1134"/>
        <w:rPr>
          <w:color w:val="7030A0"/>
        </w:rPr>
      </w:pPr>
      <w:r w:rsidRPr="00106180">
        <w:rPr>
          <w:color w:val="7030A0"/>
        </w:rPr>
        <w:lastRenderedPageBreak/>
        <w:t>DICA: No arquivo Swift tem uma marcação do local que você deverá soltar o elemento. Veja que temos emojis no meio do código. Esta é mais uma feature do Swift.</w:t>
      </w:r>
    </w:p>
    <w:p w14:paraId="3C9D43CE" w14:textId="32792757" w:rsidR="00106180" w:rsidRDefault="00106180" w:rsidP="00D037A7">
      <w:pPr>
        <w:pStyle w:val="PargrafodaLista"/>
        <w:numPr>
          <w:ilvl w:val="0"/>
          <w:numId w:val="83"/>
        </w:numPr>
      </w:pPr>
      <w:r>
        <w:t>Quando você soltar aparecerá a seguinte caixa de diálogo:</w:t>
      </w:r>
    </w:p>
    <w:p w14:paraId="5B071819" w14:textId="47646107" w:rsidR="00106180" w:rsidRDefault="00106180" w:rsidP="00106180">
      <w:pPr>
        <w:jc w:val="center"/>
      </w:pPr>
      <w:r>
        <w:rPr>
          <w:noProof/>
        </w:rPr>
        <w:drawing>
          <wp:inline distT="0" distB="0" distL="0" distR="0" wp14:anchorId="70EB2600" wp14:editId="113D0289">
            <wp:extent cx="2168623" cy="1219368"/>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a de Tela 2016-11-20 às 23.55.40.png"/>
                    <pic:cNvPicPr/>
                  </pic:nvPicPr>
                  <pic:blipFill>
                    <a:blip r:embed="rId83">
                      <a:extLst>
                        <a:ext uri="{28A0092B-C50C-407E-A947-70E740481C1C}">
                          <a14:useLocalDpi xmlns:a14="http://schemas.microsoft.com/office/drawing/2010/main" val="0"/>
                        </a:ext>
                      </a:extLst>
                    </a:blip>
                    <a:stretch>
                      <a:fillRect/>
                    </a:stretch>
                  </pic:blipFill>
                  <pic:spPr>
                    <a:xfrm>
                      <a:off x="0" y="0"/>
                      <a:ext cx="2188607" cy="1230605"/>
                    </a:xfrm>
                    <a:prstGeom prst="rect">
                      <a:avLst/>
                    </a:prstGeom>
                  </pic:spPr>
                </pic:pic>
              </a:graphicData>
            </a:graphic>
          </wp:inline>
        </w:drawing>
      </w:r>
    </w:p>
    <w:p w14:paraId="5D1CBC85" w14:textId="6B0DEFB7" w:rsidR="00106180" w:rsidRDefault="00106180" w:rsidP="00D037A7">
      <w:pPr>
        <w:pStyle w:val="PargrafodaLista"/>
        <w:numPr>
          <w:ilvl w:val="0"/>
          <w:numId w:val="83"/>
        </w:numPr>
      </w:pPr>
      <w:r>
        <w:t>Nela é mostrada as seguinte opções:</w:t>
      </w:r>
    </w:p>
    <w:p w14:paraId="1C4E476E" w14:textId="3C93F622" w:rsidR="00106180" w:rsidRPr="00AA6D74" w:rsidRDefault="00AA6D74" w:rsidP="00106180">
      <w:pPr>
        <w:pStyle w:val="PargrafodaLista"/>
        <w:numPr>
          <w:ilvl w:val="0"/>
          <w:numId w:val="84"/>
        </w:numPr>
        <w:rPr>
          <w:b/>
        </w:rPr>
      </w:pPr>
      <w:r w:rsidRPr="00AA6D74">
        <w:rPr>
          <w:b/>
        </w:rPr>
        <w:t>Connection:</w:t>
      </w:r>
      <w:r>
        <w:t xml:space="preserve"> É o tipo de conexão que estamos tentando fazer. Podendo ser um Outlet, que é uma referência do componente no código ou uma Action, que atribui uma ação ao componente, sem necessariamente criar uma referência dele.</w:t>
      </w:r>
    </w:p>
    <w:p w14:paraId="0054497D" w14:textId="5B814862" w:rsidR="00AA6D74" w:rsidRPr="00AA6D74" w:rsidRDefault="00AA6D74" w:rsidP="00106180">
      <w:pPr>
        <w:pStyle w:val="PargrafodaLista"/>
        <w:numPr>
          <w:ilvl w:val="0"/>
          <w:numId w:val="84"/>
        </w:numPr>
        <w:rPr>
          <w:b/>
        </w:rPr>
      </w:pPr>
      <w:r w:rsidRPr="00AA6D74">
        <w:rPr>
          <w:b/>
        </w:rPr>
        <w:t>Object:</w:t>
      </w:r>
      <w:r>
        <w:rPr>
          <w:b/>
        </w:rPr>
        <w:t xml:space="preserve"> </w:t>
      </w:r>
      <w:r>
        <w:t>Indica a cena de origem do componente que está tentando ser conectado no código.</w:t>
      </w:r>
    </w:p>
    <w:p w14:paraId="65F74E3C" w14:textId="59554AF3" w:rsidR="00AA6D74" w:rsidRPr="00AA6D74" w:rsidRDefault="00AA6D74" w:rsidP="00106180">
      <w:pPr>
        <w:pStyle w:val="PargrafodaLista"/>
        <w:numPr>
          <w:ilvl w:val="0"/>
          <w:numId w:val="84"/>
        </w:numPr>
        <w:rPr>
          <w:b/>
        </w:rPr>
      </w:pPr>
      <w:r>
        <w:rPr>
          <w:b/>
        </w:rPr>
        <w:t xml:space="preserve">Name: </w:t>
      </w:r>
      <w:r>
        <w:t>Nome do Outlet (referência ou variável) ou da Action (ação do componente).</w:t>
      </w:r>
    </w:p>
    <w:p w14:paraId="1FB0B67B" w14:textId="044FD8F9" w:rsidR="00AA6D74" w:rsidRPr="00AA6D74" w:rsidRDefault="00AA6D74" w:rsidP="00106180">
      <w:pPr>
        <w:pStyle w:val="PargrafodaLista"/>
        <w:numPr>
          <w:ilvl w:val="0"/>
          <w:numId w:val="84"/>
        </w:numPr>
        <w:rPr>
          <w:b/>
        </w:rPr>
      </w:pPr>
      <w:r>
        <w:rPr>
          <w:b/>
        </w:rPr>
        <w:t xml:space="preserve">Type: </w:t>
      </w:r>
      <w:r>
        <w:t>Podemos indicar que tipo de componente estamos referenciando ou criando uma ação.</w:t>
      </w:r>
    </w:p>
    <w:p w14:paraId="3B5E4AA6" w14:textId="4FD160C1" w:rsidR="00AA6D74" w:rsidRPr="00AA6D74" w:rsidRDefault="00AA6D74" w:rsidP="00AA6D74">
      <w:pPr>
        <w:pStyle w:val="PargrafodaLista"/>
        <w:numPr>
          <w:ilvl w:val="0"/>
          <w:numId w:val="84"/>
        </w:numPr>
        <w:rPr>
          <w:b/>
        </w:rPr>
      </w:pPr>
      <w:r>
        <w:rPr>
          <w:b/>
        </w:rPr>
        <w:t xml:space="preserve">Storage: </w:t>
      </w:r>
      <w:r>
        <w:t>Indica a maneira que a memória ocupada pelo componente será gerenciada. Com isto você não precisa se preocupar. Deixe sempre como weak.</w:t>
      </w:r>
    </w:p>
    <w:p w14:paraId="1449B769" w14:textId="4D0B196E" w:rsidR="00106180" w:rsidRPr="00AA6D74" w:rsidRDefault="00AA6D74" w:rsidP="00D037A7">
      <w:pPr>
        <w:pStyle w:val="PargrafodaLista"/>
        <w:numPr>
          <w:ilvl w:val="0"/>
          <w:numId w:val="83"/>
        </w:numPr>
      </w:pPr>
      <w:r>
        <w:t xml:space="preserve">Na opção </w:t>
      </w:r>
      <w:r>
        <w:rPr>
          <w:b/>
        </w:rPr>
        <w:t xml:space="preserve">Name </w:t>
      </w:r>
      <w:r>
        <w:t xml:space="preserve">insira o nome </w:t>
      </w:r>
      <w:r>
        <w:rPr>
          <w:b/>
        </w:rPr>
        <w:t>playButton</w:t>
      </w:r>
      <w:r>
        <w:t xml:space="preserve"> e clique em </w:t>
      </w:r>
      <w:r w:rsidRPr="00AA6D74">
        <w:rPr>
          <w:b/>
        </w:rPr>
        <w:t>Connect</w:t>
      </w:r>
      <w:r>
        <w:rPr>
          <w:b/>
        </w:rPr>
        <w:t>.</w:t>
      </w:r>
    </w:p>
    <w:p w14:paraId="1881F7C6" w14:textId="0F5D1A23" w:rsidR="00AA6D74" w:rsidRDefault="00AA6D74" w:rsidP="00D037A7">
      <w:pPr>
        <w:pStyle w:val="PargrafodaLista"/>
        <w:numPr>
          <w:ilvl w:val="0"/>
          <w:numId w:val="83"/>
        </w:numPr>
      </w:pPr>
      <w:r>
        <w:t>A seguinte linha de código aparecerá na sua classe:</w:t>
      </w:r>
    </w:p>
    <w:p w14:paraId="521073DD" w14:textId="50867141" w:rsidR="00AA6D74" w:rsidRPr="00AA6D74" w:rsidRDefault="00AA6D74" w:rsidP="00AA6D74">
      <w:pPr>
        <w:jc w:val="center"/>
        <w:rPr>
          <w:sz w:val="18"/>
          <w:szCs w:val="18"/>
        </w:rPr>
      </w:pPr>
      <w:r w:rsidRPr="00AA6D74">
        <w:rPr>
          <w:rFonts w:ascii="Menlo" w:hAnsi="Menlo" w:cs="Menlo"/>
          <w:color w:val="AA0D91"/>
          <w:sz w:val="18"/>
          <w:szCs w:val="18"/>
          <w:lang w:eastAsia="en-US"/>
        </w:rPr>
        <w:t>@IBOutlet</w:t>
      </w:r>
      <w:r w:rsidRPr="00AA6D74">
        <w:rPr>
          <w:rFonts w:ascii="Menlo" w:hAnsi="Menlo" w:cs="Menlo"/>
          <w:color w:val="000000"/>
          <w:sz w:val="18"/>
          <w:szCs w:val="18"/>
          <w:lang w:eastAsia="en-US"/>
        </w:rPr>
        <w:t xml:space="preserve"> </w:t>
      </w:r>
      <w:r w:rsidRPr="00AA6D74">
        <w:rPr>
          <w:rFonts w:ascii="Menlo" w:hAnsi="Menlo" w:cs="Menlo"/>
          <w:color w:val="AA0D91"/>
          <w:sz w:val="18"/>
          <w:szCs w:val="18"/>
          <w:lang w:eastAsia="en-US"/>
        </w:rPr>
        <w:t>weak</w:t>
      </w:r>
      <w:r w:rsidRPr="00AA6D74">
        <w:rPr>
          <w:rFonts w:ascii="Menlo" w:hAnsi="Menlo" w:cs="Menlo"/>
          <w:color w:val="000000"/>
          <w:sz w:val="18"/>
          <w:szCs w:val="18"/>
          <w:lang w:eastAsia="en-US"/>
        </w:rPr>
        <w:t xml:space="preserve"> </w:t>
      </w:r>
      <w:r w:rsidRPr="00AA6D74">
        <w:rPr>
          <w:rFonts w:ascii="Menlo" w:hAnsi="Menlo" w:cs="Menlo"/>
          <w:color w:val="AA0D91"/>
          <w:sz w:val="18"/>
          <w:szCs w:val="18"/>
          <w:lang w:eastAsia="en-US"/>
        </w:rPr>
        <w:t>var</w:t>
      </w:r>
      <w:r w:rsidRPr="00AA6D74">
        <w:rPr>
          <w:rFonts w:ascii="Menlo" w:hAnsi="Menlo" w:cs="Menlo"/>
          <w:color w:val="000000"/>
          <w:sz w:val="18"/>
          <w:szCs w:val="18"/>
          <w:lang w:eastAsia="en-US"/>
        </w:rPr>
        <w:t xml:space="preserve"> playButton: </w:t>
      </w:r>
      <w:r w:rsidRPr="00AA6D74">
        <w:rPr>
          <w:rFonts w:ascii="Menlo" w:hAnsi="Menlo" w:cs="Menlo"/>
          <w:color w:val="5C2699"/>
          <w:sz w:val="18"/>
          <w:szCs w:val="18"/>
          <w:lang w:eastAsia="en-US"/>
        </w:rPr>
        <w:t>UIButton</w:t>
      </w:r>
      <w:r w:rsidRPr="00AA6D74">
        <w:rPr>
          <w:rFonts w:ascii="Menlo" w:hAnsi="Menlo" w:cs="Menlo"/>
          <w:color w:val="000000"/>
          <w:sz w:val="18"/>
          <w:szCs w:val="18"/>
          <w:lang w:eastAsia="en-US"/>
        </w:rPr>
        <w:t>!</w:t>
      </w:r>
    </w:p>
    <w:p w14:paraId="058661A8" w14:textId="70813627" w:rsidR="00AA6D74" w:rsidRDefault="00AA6D74" w:rsidP="00D037A7">
      <w:pPr>
        <w:pStyle w:val="PargrafodaLista"/>
        <w:numPr>
          <w:ilvl w:val="0"/>
          <w:numId w:val="83"/>
        </w:numPr>
      </w:pPr>
      <w:r>
        <w:t>O botão está conectado. Repita o processo de conexão para os seguintes elementos:</w:t>
      </w:r>
    </w:p>
    <w:p w14:paraId="34EF13AB" w14:textId="24D4B288" w:rsidR="00AA6D74" w:rsidRDefault="009F0958" w:rsidP="00AA6D74">
      <w:r>
        <w:rPr>
          <w:noProof/>
        </w:rPr>
        <w:lastRenderedPageBreak/>
        <w:drawing>
          <wp:inline distT="0" distB="0" distL="0" distR="0" wp14:anchorId="0ED1C840" wp14:editId="496EA8C1">
            <wp:extent cx="3182446" cy="561730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ponentes.png"/>
                    <pic:cNvPicPr/>
                  </pic:nvPicPr>
                  <pic:blipFill>
                    <a:blip r:embed="rId84">
                      <a:extLst>
                        <a:ext uri="{28A0092B-C50C-407E-A947-70E740481C1C}">
                          <a14:useLocalDpi xmlns:a14="http://schemas.microsoft.com/office/drawing/2010/main" val="0"/>
                        </a:ext>
                      </a:extLst>
                    </a:blip>
                    <a:stretch>
                      <a:fillRect/>
                    </a:stretch>
                  </pic:blipFill>
                  <pic:spPr>
                    <a:xfrm>
                      <a:off x="0" y="0"/>
                      <a:ext cx="3195712" cy="5640724"/>
                    </a:xfrm>
                    <a:prstGeom prst="rect">
                      <a:avLst/>
                    </a:prstGeom>
                  </pic:spPr>
                </pic:pic>
              </a:graphicData>
            </a:graphic>
          </wp:inline>
        </w:drawing>
      </w:r>
    </w:p>
    <w:p w14:paraId="184D8202" w14:textId="02F4D48C" w:rsidR="00AA6D74" w:rsidRDefault="009F0958" w:rsidP="00D037A7">
      <w:pPr>
        <w:pStyle w:val="PargrafodaLista"/>
        <w:numPr>
          <w:ilvl w:val="0"/>
          <w:numId w:val="83"/>
        </w:numPr>
      </w:pPr>
      <w:r>
        <w:t>Ao final deste processo temos os seguintes IBOutlets:</w:t>
      </w:r>
    </w:p>
    <w:p w14:paraId="107CDCA5" w14:textId="77777777" w:rsidR="00567638" w:rsidRDefault="00567638" w:rsidP="009F0958"/>
    <w:p w14:paraId="20359C46" w14:textId="77777777" w:rsidR="00567638" w:rsidRDefault="00567638" w:rsidP="00567638">
      <w:pPr>
        <w:widowControl w:val="0"/>
        <w:tabs>
          <w:tab w:val="left" w:pos="692"/>
        </w:tabs>
        <w:autoSpaceDE w:val="0"/>
        <w:autoSpaceDN w:val="0"/>
        <w:adjustRightInd w:val="0"/>
        <w:spacing w:before="0" w:after="0"/>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43B8F961" w14:textId="69D3DCFA"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Pr>
          <w:rFonts w:ascii="Menlo" w:hAnsi="Menlo" w:cs="Menlo"/>
          <w:color w:val="000000"/>
          <w:sz w:val="28"/>
          <w:szCs w:val="28"/>
          <w:lang w:eastAsia="en-US"/>
        </w:rPr>
        <w:t xml:space="preserve">   </w:t>
      </w:r>
      <w:r w:rsidRPr="00567638">
        <w:rPr>
          <w:rFonts w:ascii="Menlo" w:hAnsi="Menlo" w:cs="Menlo"/>
          <w:color w:val="007400"/>
          <w:sz w:val="18"/>
          <w:szCs w:val="18"/>
          <w:lang w:eastAsia="en-US"/>
        </w:rPr>
        <w:t xml:space="preserve">// </w:t>
      </w:r>
      <w:r w:rsidRPr="00567638">
        <w:rPr>
          <w:rFonts w:ascii="Apple Color Emoji" w:hAnsi="Apple Color Emoji" w:cs="Apple Color Emoji"/>
          <w:color w:val="007400"/>
          <w:sz w:val="18"/>
          <w:szCs w:val="18"/>
          <w:lang w:eastAsia="en-US"/>
        </w:rPr>
        <w:t>👇</w:t>
      </w:r>
      <w:r w:rsidRPr="00567638">
        <w:rPr>
          <w:rFonts w:ascii="Menlo" w:hAnsi="Menlo" w:cs="Menlo"/>
          <w:color w:val="007400"/>
          <w:sz w:val="18"/>
          <w:szCs w:val="18"/>
          <w:lang w:eastAsia="en-US"/>
        </w:rPr>
        <w:t xml:space="preserve"> Coloque os @IBOutlets abaixo </w:t>
      </w:r>
      <w:r w:rsidRPr="00567638">
        <w:rPr>
          <w:rFonts w:ascii="Apple Color Emoji" w:hAnsi="Apple Color Emoji" w:cs="Apple Color Emoji"/>
          <w:color w:val="007400"/>
          <w:sz w:val="18"/>
          <w:szCs w:val="18"/>
          <w:lang w:eastAsia="en-US"/>
        </w:rPr>
        <w:t>👇</w:t>
      </w:r>
    </w:p>
    <w:p w14:paraId="2A43D0D0"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playButton: </w:t>
      </w:r>
      <w:r w:rsidRPr="00567638">
        <w:rPr>
          <w:rFonts w:ascii="Menlo" w:hAnsi="Menlo" w:cs="Menlo"/>
          <w:color w:val="5C2699"/>
          <w:sz w:val="18"/>
          <w:szCs w:val="18"/>
          <w:lang w:eastAsia="en-US"/>
        </w:rPr>
        <w:t>UIButton</w:t>
      </w:r>
      <w:r w:rsidRPr="00567638">
        <w:rPr>
          <w:rFonts w:ascii="Menlo" w:hAnsi="Menlo" w:cs="Menlo"/>
          <w:color w:val="000000"/>
          <w:sz w:val="18"/>
          <w:szCs w:val="18"/>
          <w:lang w:eastAsia="en-US"/>
        </w:rPr>
        <w:t>!</w:t>
      </w:r>
    </w:p>
    <w:p w14:paraId="06AE757C"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slider: </w:t>
      </w:r>
      <w:r w:rsidRPr="00567638">
        <w:rPr>
          <w:rFonts w:ascii="Menlo" w:hAnsi="Menlo" w:cs="Menlo"/>
          <w:color w:val="5C2699"/>
          <w:sz w:val="18"/>
          <w:szCs w:val="18"/>
          <w:lang w:eastAsia="en-US"/>
        </w:rPr>
        <w:t>UISlider</w:t>
      </w:r>
      <w:r w:rsidRPr="00567638">
        <w:rPr>
          <w:rFonts w:ascii="Menlo" w:hAnsi="Menlo" w:cs="Menlo"/>
          <w:color w:val="000000"/>
          <w:sz w:val="18"/>
          <w:szCs w:val="18"/>
          <w:lang w:eastAsia="en-US"/>
        </w:rPr>
        <w:t>!</w:t>
      </w:r>
    </w:p>
    <w:p w14:paraId="6DDDD92E" w14:textId="77777777" w:rsidR="00567638" w:rsidRPr="00567638" w:rsidRDefault="00567638" w:rsidP="00567638">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totalPlayedLabel: </w:t>
      </w:r>
      <w:r w:rsidRPr="00567638">
        <w:rPr>
          <w:rFonts w:ascii="Menlo" w:hAnsi="Menlo" w:cs="Menlo"/>
          <w:color w:val="5C2699"/>
          <w:sz w:val="18"/>
          <w:szCs w:val="18"/>
          <w:lang w:eastAsia="en-US"/>
        </w:rPr>
        <w:t>UILabel</w:t>
      </w:r>
      <w:r w:rsidRPr="00567638">
        <w:rPr>
          <w:rFonts w:ascii="Menlo" w:hAnsi="Menlo" w:cs="Menlo"/>
          <w:color w:val="000000"/>
          <w:sz w:val="18"/>
          <w:szCs w:val="18"/>
          <w:lang w:eastAsia="en-US"/>
        </w:rPr>
        <w:t>!</w:t>
      </w:r>
    </w:p>
    <w:p w14:paraId="4FD17AAD" w14:textId="72E1B052" w:rsidR="00567638" w:rsidRPr="00567638" w:rsidRDefault="00567638" w:rsidP="00567638">
      <w:pPr>
        <w:spacing w:before="0" w:after="0"/>
        <w:rPr>
          <w:sz w:val="18"/>
          <w:szCs w:val="18"/>
        </w:rPr>
      </w:pP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@IBOutlet</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weak</w:t>
      </w:r>
      <w:r w:rsidRPr="00567638">
        <w:rPr>
          <w:rFonts w:ascii="Menlo" w:hAnsi="Menlo" w:cs="Menlo"/>
          <w:color w:val="000000"/>
          <w:sz w:val="18"/>
          <w:szCs w:val="18"/>
          <w:lang w:eastAsia="en-US"/>
        </w:rPr>
        <w:t xml:space="preserve"> </w:t>
      </w: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remainingTimeLabel: </w:t>
      </w:r>
      <w:r w:rsidRPr="00567638">
        <w:rPr>
          <w:rFonts w:ascii="Menlo" w:hAnsi="Menlo" w:cs="Menlo"/>
          <w:color w:val="5C2699"/>
          <w:sz w:val="18"/>
          <w:szCs w:val="18"/>
          <w:lang w:eastAsia="en-US"/>
        </w:rPr>
        <w:t>UILabel</w:t>
      </w:r>
      <w:r w:rsidRPr="00567638">
        <w:rPr>
          <w:rFonts w:ascii="Menlo" w:hAnsi="Menlo" w:cs="Menlo"/>
          <w:color w:val="000000"/>
          <w:sz w:val="18"/>
          <w:szCs w:val="18"/>
          <w:lang w:eastAsia="en-US"/>
        </w:rPr>
        <w:t>!</w:t>
      </w:r>
    </w:p>
    <w:p w14:paraId="01C07BB9" w14:textId="37EA6AF6" w:rsidR="00AA6D74" w:rsidRDefault="00567638" w:rsidP="00567638">
      <w:r>
        <w:t>Agora que temos nossos componentes referenciados, vamos entender um pouco o código que temos pronto.</w:t>
      </w:r>
    </w:p>
    <w:p w14:paraId="371641D3" w14:textId="750AA702" w:rsidR="00567638" w:rsidRDefault="00567638" w:rsidP="00567638">
      <w:r>
        <w:t>O objetivo desta aula fazer com que a tela simule que uma música está sendo tocada. Primeiramente quando o botão play for tocado, sua imagem mudará para pause, em seguida ele disparará uma ação que inicirá um temporizador que atualizará as duas labels e a posição do slider como se uma musica estivesse sendo tocada. A label remainingTimeLabel mostrará o tempo restante para o término da música e a label totalPlayedLabel mostrará o tempo já tocado da música. Definimos aqui que esta musica terá por padrão 3 minutos (180 segundos) apenas para teste. Para isto definimos as seguintes variáveis:</w:t>
      </w:r>
    </w:p>
    <w:p w14:paraId="5FB31A73" w14:textId="77777777" w:rsidR="00567638" w:rsidRDefault="00567638" w:rsidP="00567638"/>
    <w:p w14:paraId="41C35C5B"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let</w:t>
      </w:r>
      <w:r w:rsidRPr="00567638">
        <w:rPr>
          <w:rFonts w:ascii="Menlo" w:hAnsi="Menlo" w:cs="Menlo"/>
          <w:color w:val="000000"/>
          <w:sz w:val="18"/>
          <w:szCs w:val="18"/>
          <w:lang w:eastAsia="en-US"/>
        </w:rPr>
        <w:t xml:space="preserve"> musicDuration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196D12E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remaingTime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180.0</w:t>
      </w:r>
    </w:p>
    <w:p w14:paraId="34B5F3E2" w14:textId="087BDCC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1C00CF"/>
          <w:sz w:val="18"/>
          <w:szCs w:val="18"/>
          <w:lang w:eastAsia="en-US"/>
        </w:rPr>
      </w:pPr>
      <w:r w:rsidRPr="00567638">
        <w:rPr>
          <w:rFonts w:ascii="Menlo" w:hAnsi="Menlo" w:cs="Menlo"/>
          <w:color w:val="AA0D91"/>
          <w:sz w:val="18"/>
          <w:szCs w:val="18"/>
          <w:lang w:eastAsia="en-US"/>
        </w:rPr>
        <w:t>var</w:t>
      </w:r>
      <w:r w:rsidRPr="00567638">
        <w:rPr>
          <w:rFonts w:ascii="Menlo" w:hAnsi="Menlo" w:cs="Menlo"/>
          <w:color w:val="000000"/>
          <w:sz w:val="18"/>
          <w:szCs w:val="18"/>
          <w:lang w:eastAsia="en-US"/>
        </w:rPr>
        <w:t xml:space="preserve"> totalPlayed : </w:t>
      </w:r>
      <w:r w:rsidRPr="00567638">
        <w:rPr>
          <w:rFonts w:ascii="Menlo" w:hAnsi="Menlo" w:cs="Menlo"/>
          <w:color w:val="5C2699"/>
          <w:sz w:val="18"/>
          <w:szCs w:val="18"/>
          <w:lang w:eastAsia="en-US"/>
        </w:rPr>
        <w:t>TimeInterval</w:t>
      </w:r>
      <w:r w:rsidRPr="00567638">
        <w:rPr>
          <w:rFonts w:ascii="Menlo" w:hAnsi="Menlo" w:cs="Menlo"/>
          <w:color w:val="000000"/>
          <w:sz w:val="18"/>
          <w:szCs w:val="18"/>
          <w:lang w:eastAsia="en-US"/>
        </w:rPr>
        <w:t xml:space="preserve"> = </w:t>
      </w:r>
      <w:r w:rsidRPr="00567638">
        <w:rPr>
          <w:rFonts w:ascii="Menlo" w:hAnsi="Menlo" w:cs="Menlo"/>
          <w:color w:val="1C00CF"/>
          <w:sz w:val="18"/>
          <w:szCs w:val="18"/>
          <w:lang w:eastAsia="en-US"/>
        </w:rPr>
        <w:t>0.0</w:t>
      </w:r>
    </w:p>
    <w:p w14:paraId="12D16722"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sz w:val="18"/>
          <w:szCs w:val="18"/>
          <w:lang w:eastAsia="en-US"/>
        </w:rPr>
      </w:pPr>
    </w:p>
    <w:p w14:paraId="066E369B" w14:textId="577ADAC8" w:rsidR="00567638" w:rsidRDefault="00567638" w:rsidP="00567638">
      <w:pPr>
        <w:rPr>
          <w:lang w:eastAsia="en-US"/>
        </w:rPr>
      </w:pPr>
      <w:r>
        <w:rPr>
          <w:lang w:eastAsia="en-US"/>
        </w:rPr>
        <w:t>Elas correspondem a duração da música, o tempo restante  a ser tocado e o total tocado respectivamente.</w:t>
      </w:r>
    </w:p>
    <w:p w14:paraId="1F280E77" w14:textId="57D32D87" w:rsidR="00567638" w:rsidRDefault="00567638" w:rsidP="00567638">
      <w:pPr>
        <w:rPr>
          <w:lang w:eastAsia="en-US"/>
        </w:rPr>
      </w:pPr>
      <w:r>
        <w:rPr>
          <w:lang w:eastAsia="en-US"/>
        </w:rPr>
        <w:t>Temos também os métodos para o temporizador:</w:t>
      </w:r>
    </w:p>
    <w:p w14:paraId="7943EEB0" w14:textId="7777777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func</w:t>
      </w:r>
      <w:r w:rsidRPr="00567638">
        <w:rPr>
          <w:rFonts w:ascii="Menlo" w:hAnsi="Menlo" w:cs="Menlo"/>
          <w:color w:val="000000"/>
          <w:sz w:val="18"/>
          <w:szCs w:val="18"/>
          <w:lang w:eastAsia="en-US"/>
        </w:rPr>
        <w:t xml:space="preserve"> resumeTimer() {</w:t>
      </w:r>
    </w:p>
    <w:p w14:paraId="3E28BE50" w14:textId="02E70DF1"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 xml:space="preserve"> = </w:t>
      </w:r>
      <w:r w:rsidRPr="00567638">
        <w:rPr>
          <w:rFonts w:ascii="Menlo" w:hAnsi="Menlo" w:cs="Menlo"/>
          <w:color w:val="5C2699"/>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scheduledTimer</w:t>
      </w:r>
      <w:r w:rsidRPr="00567638">
        <w:rPr>
          <w:rFonts w:ascii="Menlo" w:hAnsi="Menlo" w:cs="Menlo"/>
          <w:color w:val="000000"/>
          <w:sz w:val="18"/>
          <w:szCs w:val="18"/>
          <w:lang w:eastAsia="en-US"/>
        </w:rPr>
        <w:t xml:space="preserve">(timeInterval: </w:t>
      </w:r>
      <w:r w:rsidRPr="00567638">
        <w:rPr>
          <w:rFonts w:ascii="Menlo" w:hAnsi="Menlo" w:cs="Menlo"/>
          <w:color w:val="1C00CF"/>
          <w:sz w:val="18"/>
          <w:szCs w:val="18"/>
          <w:lang w:eastAsia="en-US"/>
        </w:rPr>
        <w:t>1</w:t>
      </w:r>
      <w:r w:rsidRPr="00567638">
        <w:rPr>
          <w:rFonts w:ascii="Menlo" w:hAnsi="Menlo" w:cs="Menlo"/>
          <w:color w:val="000000"/>
          <w:sz w:val="18"/>
          <w:szCs w:val="18"/>
          <w:lang w:eastAsia="en-US"/>
        </w:rPr>
        <w:t>,</w:t>
      </w:r>
    </w:p>
    <w:p w14:paraId="3C19DDF3" w14:textId="49A9C207"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target: </w:t>
      </w:r>
      <w:r w:rsidRPr="00567638">
        <w:rPr>
          <w:rFonts w:ascii="Menlo" w:hAnsi="Menlo" w:cs="Menlo"/>
          <w:color w:val="AA0D91"/>
          <w:sz w:val="18"/>
          <w:szCs w:val="18"/>
          <w:lang w:eastAsia="en-US"/>
        </w:rPr>
        <w:t>self</w:t>
      </w:r>
      <w:r w:rsidRPr="00567638">
        <w:rPr>
          <w:rFonts w:ascii="Menlo" w:hAnsi="Menlo" w:cs="Menlo"/>
          <w:color w:val="000000"/>
          <w:sz w:val="18"/>
          <w:szCs w:val="18"/>
          <w:lang w:eastAsia="en-US"/>
        </w:rPr>
        <w:t>,</w:t>
      </w:r>
    </w:p>
    <w:p w14:paraId="476499C7" w14:textId="68595B1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selector: </w:t>
      </w:r>
      <w:r w:rsidRPr="00567638">
        <w:rPr>
          <w:rFonts w:ascii="Menlo" w:hAnsi="Menlo" w:cs="Menlo"/>
          <w:color w:val="AA0D91"/>
          <w:sz w:val="18"/>
          <w:szCs w:val="18"/>
          <w:lang w:eastAsia="en-US"/>
        </w:rPr>
        <w:t>#selector</w:t>
      </w:r>
      <w:r w:rsidRPr="00567638">
        <w:rPr>
          <w:rFonts w:ascii="Menlo" w:hAnsi="Menlo" w:cs="Menlo"/>
          <w:color w:val="000000"/>
          <w:sz w:val="18"/>
          <w:szCs w:val="18"/>
          <w:lang w:eastAsia="en-US"/>
        </w:rPr>
        <w:t>(</w:t>
      </w:r>
      <w:r w:rsidRPr="00567638">
        <w:rPr>
          <w:rFonts w:ascii="Menlo" w:hAnsi="Menlo" w:cs="Menlo"/>
          <w:color w:val="26474B"/>
          <w:sz w:val="18"/>
          <w:szCs w:val="18"/>
          <w:lang w:eastAsia="en-US"/>
        </w:rPr>
        <w:t>updateTime</w:t>
      </w:r>
      <w:r w:rsidRPr="00567638">
        <w:rPr>
          <w:rFonts w:ascii="Menlo" w:hAnsi="Menlo" w:cs="Menlo"/>
          <w:color w:val="000000"/>
          <w:sz w:val="18"/>
          <w:szCs w:val="18"/>
          <w:lang w:eastAsia="en-US"/>
        </w:rPr>
        <w:t>),</w:t>
      </w:r>
    </w:p>
    <w:p w14:paraId="796C53B6" w14:textId="0329B740"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userInfo: </w:t>
      </w:r>
      <w:r w:rsidRPr="00567638">
        <w:rPr>
          <w:rFonts w:ascii="Menlo" w:hAnsi="Menlo" w:cs="Menlo"/>
          <w:color w:val="AA0D91"/>
          <w:sz w:val="18"/>
          <w:szCs w:val="18"/>
          <w:lang w:eastAsia="en-US"/>
        </w:rPr>
        <w:t>nil</w:t>
      </w:r>
      <w:r w:rsidRPr="00567638">
        <w:rPr>
          <w:rFonts w:ascii="Menlo" w:hAnsi="Menlo" w:cs="Menlo"/>
          <w:color w:val="000000"/>
          <w:sz w:val="18"/>
          <w:szCs w:val="18"/>
          <w:lang w:eastAsia="en-US"/>
        </w:rPr>
        <w:t>,</w:t>
      </w:r>
    </w:p>
    <w:p w14:paraId="570517EC"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Pr>
          <w:rFonts w:ascii="Menlo" w:hAnsi="Menlo" w:cs="Menlo"/>
          <w:color w:val="000000"/>
          <w:sz w:val="18"/>
          <w:szCs w:val="18"/>
          <w:lang w:eastAsia="en-US"/>
        </w:rPr>
        <w:t xml:space="preserve">                            </w:t>
      </w:r>
      <w:r w:rsidRPr="00567638">
        <w:rPr>
          <w:rFonts w:ascii="Menlo" w:hAnsi="Menlo" w:cs="Menlo"/>
          <w:color w:val="000000"/>
          <w:sz w:val="18"/>
          <w:szCs w:val="18"/>
          <w:lang w:eastAsia="en-US"/>
        </w:rPr>
        <w:t xml:space="preserve">repeats: </w:t>
      </w:r>
      <w:r w:rsidRPr="00567638">
        <w:rPr>
          <w:rFonts w:ascii="Menlo" w:hAnsi="Menlo" w:cs="Menlo"/>
          <w:color w:val="AA0D91"/>
          <w:sz w:val="18"/>
          <w:szCs w:val="18"/>
          <w:lang w:eastAsia="en-US"/>
        </w:rPr>
        <w:t>true</w:t>
      </w:r>
      <w:r w:rsidRPr="00567638">
        <w:rPr>
          <w:rFonts w:ascii="Menlo" w:hAnsi="Menlo" w:cs="Menlo"/>
          <w:color w:val="000000"/>
          <w:sz w:val="18"/>
          <w:szCs w:val="18"/>
          <w:lang w:eastAsia="en-US"/>
        </w:rPr>
        <w:t>)</w:t>
      </w:r>
    </w:p>
    <w:p w14:paraId="794E9C68" w14:textId="79738EAD"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5928A720"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07A065AC" w14:textId="75D18756" w:rsidR="00567638" w:rsidRDefault="00567638" w:rsidP="00567638">
      <w:pPr>
        <w:rPr>
          <w:lang w:eastAsia="en-US"/>
        </w:rPr>
      </w:pPr>
      <w:r>
        <w:rPr>
          <w:lang w:eastAsia="en-US"/>
        </w:rPr>
        <w:t xml:space="preserve">Dentro deste método um timer é inicializado e disparado. Ele chamará o método updateTime (que está sendo especificado no parâmetro </w:t>
      </w:r>
      <w:r>
        <w:rPr>
          <w:b/>
          <w:lang w:eastAsia="en-US"/>
        </w:rPr>
        <w:t>selector</w:t>
      </w:r>
      <w:r>
        <w:rPr>
          <w:lang w:eastAsia="en-US"/>
        </w:rPr>
        <w:t>) a cada 1 segundo e repetirá este processo até que o timer seja invalidado pelo seguinte método:</w:t>
      </w:r>
    </w:p>
    <w:p w14:paraId="1B8F7F0D"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28"/>
          <w:szCs w:val="28"/>
          <w:lang w:eastAsia="en-US"/>
        </w:rPr>
      </w:pPr>
      <w:r>
        <w:rPr>
          <w:rFonts w:ascii="Menlo" w:hAnsi="Menlo" w:cs="Menlo"/>
          <w:color w:val="000000"/>
          <w:sz w:val="28"/>
          <w:szCs w:val="28"/>
          <w:lang w:eastAsia="en-US"/>
        </w:rPr>
        <w:t xml:space="preserve">    </w:t>
      </w:r>
    </w:p>
    <w:p w14:paraId="6B09E033" w14:textId="401E0FCB" w:rsidR="00567638" w:rsidRP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AA0D91"/>
          <w:sz w:val="18"/>
          <w:szCs w:val="18"/>
          <w:lang w:eastAsia="en-US"/>
        </w:rPr>
        <w:t>func</w:t>
      </w:r>
      <w:r w:rsidRPr="00567638">
        <w:rPr>
          <w:rFonts w:ascii="Menlo" w:hAnsi="Menlo" w:cs="Menlo"/>
          <w:color w:val="000000"/>
          <w:sz w:val="18"/>
          <w:szCs w:val="18"/>
          <w:lang w:eastAsia="en-US"/>
        </w:rPr>
        <w:t xml:space="preserve"> pauseTimer() {</w:t>
      </w:r>
    </w:p>
    <w:p w14:paraId="73B9FCF8"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 xml:space="preserve">    </w:t>
      </w:r>
      <w:r w:rsidRPr="00567638">
        <w:rPr>
          <w:rFonts w:ascii="Menlo" w:hAnsi="Menlo" w:cs="Menlo"/>
          <w:color w:val="3F6E74"/>
          <w:sz w:val="18"/>
          <w:szCs w:val="18"/>
          <w:lang w:eastAsia="en-US"/>
        </w:rPr>
        <w:t>timer</w:t>
      </w:r>
      <w:r w:rsidRPr="00567638">
        <w:rPr>
          <w:rFonts w:ascii="Menlo" w:hAnsi="Menlo" w:cs="Menlo"/>
          <w:color w:val="000000"/>
          <w:sz w:val="18"/>
          <w:szCs w:val="18"/>
          <w:lang w:eastAsia="en-US"/>
        </w:rPr>
        <w:t>.</w:t>
      </w:r>
      <w:r w:rsidRPr="00567638">
        <w:rPr>
          <w:rFonts w:ascii="Menlo" w:hAnsi="Menlo" w:cs="Menlo"/>
          <w:color w:val="2E0D6E"/>
          <w:sz w:val="18"/>
          <w:szCs w:val="18"/>
          <w:lang w:eastAsia="en-US"/>
        </w:rPr>
        <w:t>invalidate</w:t>
      </w:r>
      <w:r w:rsidRPr="00567638">
        <w:rPr>
          <w:rFonts w:ascii="Menlo" w:hAnsi="Menlo" w:cs="Menlo"/>
          <w:color w:val="000000"/>
          <w:sz w:val="18"/>
          <w:szCs w:val="18"/>
          <w:lang w:eastAsia="en-US"/>
        </w:rPr>
        <w:t>()</w:t>
      </w:r>
    </w:p>
    <w:p w14:paraId="1E45C634" w14:textId="412AB699"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r w:rsidRPr="00567638">
        <w:rPr>
          <w:rFonts w:ascii="Menlo" w:hAnsi="Menlo" w:cs="Menlo"/>
          <w:color w:val="000000"/>
          <w:sz w:val="18"/>
          <w:szCs w:val="18"/>
          <w:lang w:eastAsia="en-US"/>
        </w:rPr>
        <w:t>}</w:t>
      </w:r>
    </w:p>
    <w:p w14:paraId="1EABD2D7" w14:textId="77777777" w:rsidR="00567638" w:rsidRDefault="00567638" w:rsidP="00567638">
      <w:pPr>
        <w:widowControl w:val="0"/>
        <w:tabs>
          <w:tab w:val="left" w:pos="692"/>
        </w:tabs>
        <w:autoSpaceDE w:val="0"/>
        <w:autoSpaceDN w:val="0"/>
        <w:adjustRightInd w:val="0"/>
        <w:spacing w:before="0" w:after="0"/>
        <w:ind w:left="567"/>
        <w:jc w:val="left"/>
        <w:rPr>
          <w:rFonts w:ascii="Menlo" w:hAnsi="Menlo" w:cs="Menlo"/>
          <w:color w:val="000000"/>
          <w:sz w:val="18"/>
          <w:szCs w:val="18"/>
          <w:lang w:eastAsia="en-US"/>
        </w:rPr>
      </w:pPr>
    </w:p>
    <w:p w14:paraId="40C451FB" w14:textId="1E4389AF" w:rsidR="00567638" w:rsidRDefault="00515A05" w:rsidP="00515A05">
      <w:pPr>
        <w:rPr>
          <w:lang w:eastAsia="en-US"/>
        </w:rPr>
      </w:pPr>
      <w:r>
        <w:rPr>
          <w:lang w:eastAsia="en-US"/>
        </w:rPr>
        <w:t xml:space="preserve">Criado os métodos pause e resume, precisamos do método </w:t>
      </w:r>
      <w:r>
        <w:rPr>
          <w:b/>
          <w:lang w:eastAsia="en-US"/>
        </w:rPr>
        <w:t>updateTime()</w:t>
      </w:r>
      <w:r>
        <w:rPr>
          <w:lang w:eastAsia="en-US"/>
        </w:rPr>
        <w:t xml:space="preserve"> informado no Timer:</w:t>
      </w:r>
    </w:p>
    <w:p w14:paraId="7F63038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func</w:t>
      </w:r>
      <w:r w:rsidRPr="00515A05">
        <w:rPr>
          <w:rFonts w:ascii="Menlo" w:hAnsi="Menlo" w:cs="Menlo"/>
          <w:color w:val="000000"/>
          <w:sz w:val="18"/>
          <w:szCs w:val="18"/>
          <w:lang w:eastAsia="en-US"/>
        </w:rPr>
        <w:t xml:space="preserve"> updateTime() {</w:t>
      </w:r>
    </w:p>
    <w:p w14:paraId="148A59F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1AA8F939"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if</w:t>
      </w: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0.0</w:t>
      </w:r>
      <w:r w:rsidRPr="00515A05">
        <w:rPr>
          <w:rFonts w:ascii="Menlo" w:hAnsi="Menlo" w:cs="Menlo"/>
          <w:color w:val="000000"/>
          <w:sz w:val="18"/>
          <w:szCs w:val="18"/>
          <w:lang w:eastAsia="en-US"/>
        </w:rPr>
        <w:t xml:space="preserve"> {</w:t>
      </w:r>
    </w:p>
    <w:p w14:paraId="5F6DB98D"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F7438C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Invalida o timer</w:t>
      </w:r>
    </w:p>
    <w:p w14:paraId="78B2187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timer</w:t>
      </w:r>
      <w:r w:rsidRPr="00515A05">
        <w:rPr>
          <w:rFonts w:ascii="Menlo" w:hAnsi="Menlo" w:cs="Menlo"/>
          <w:color w:val="000000"/>
          <w:sz w:val="18"/>
          <w:szCs w:val="18"/>
          <w:lang w:eastAsia="en-US"/>
        </w:rPr>
        <w:t>.</w:t>
      </w:r>
      <w:r w:rsidRPr="00515A05">
        <w:rPr>
          <w:rFonts w:ascii="Menlo" w:hAnsi="Menlo" w:cs="Menlo"/>
          <w:color w:val="2E0D6E"/>
          <w:sz w:val="18"/>
          <w:szCs w:val="18"/>
          <w:lang w:eastAsia="en-US"/>
        </w:rPr>
        <w:t>invalidate</w:t>
      </w:r>
      <w:r w:rsidRPr="00515A05">
        <w:rPr>
          <w:rFonts w:ascii="Menlo" w:hAnsi="Menlo" w:cs="Menlo"/>
          <w:color w:val="000000"/>
          <w:sz w:val="18"/>
          <w:szCs w:val="18"/>
          <w:lang w:eastAsia="en-US"/>
        </w:rPr>
        <w:t>()</w:t>
      </w:r>
    </w:p>
    <w:p w14:paraId="636214C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4C3038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Restaura os valores padrões das variáveis</w:t>
      </w:r>
    </w:p>
    <w:p w14:paraId="086A727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0.0</w:t>
      </w:r>
    </w:p>
    <w:p w14:paraId="76B4EEDA"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3F6E74"/>
          <w:sz w:val="18"/>
          <w:szCs w:val="18"/>
          <w:lang w:eastAsia="en-US"/>
        </w:rPr>
        <w:t>musicDuration</w:t>
      </w:r>
    </w:p>
    <w:p w14:paraId="26BEA1AF" w14:textId="0A7A885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7A4D87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else</w:t>
      </w:r>
      <w:r w:rsidRPr="00515A05">
        <w:rPr>
          <w:rFonts w:ascii="Menlo" w:hAnsi="Menlo" w:cs="Menlo"/>
          <w:color w:val="000000"/>
          <w:sz w:val="18"/>
          <w:szCs w:val="18"/>
          <w:lang w:eastAsia="en-US"/>
        </w:rPr>
        <w:t>{</w:t>
      </w:r>
    </w:p>
    <w:p w14:paraId="0B56D37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Diminui o tempo das variáveis</w:t>
      </w:r>
    </w:p>
    <w:p w14:paraId="1CFA630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4CB4E5B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 xml:space="preserve"> += </w:t>
      </w:r>
      <w:r w:rsidRPr="00515A05">
        <w:rPr>
          <w:rFonts w:ascii="Menlo" w:hAnsi="Menlo" w:cs="Menlo"/>
          <w:color w:val="1C00CF"/>
          <w:sz w:val="18"/>
          <w:szCs w:val="18"/>
          <w:lang w:eastAsia="en-US"/>
        </w:rPr>
        <w:t>1</w:t>
      </w:r>
    </w:p>
    <w:p w14:paraId="52DE95B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4021A82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0C70CE4D"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26474B"/>
          <w:sz w:val="18"/>
          <w:szCs w:val="18"/>
          <w:lang w:eastAsia="en-US"/>
        </w:rPr>
        <w:t>updateLabels</w:t>
      </w:r>
      <w:r w:rsidRPr="00515A05">
        <w:rPr>
          <w:rFonts w:ascii="Menlo" w:hAnsi="Menlo" w:cs="Menlo"/>
          <w:color w:val="000000"/>
          <w:sz w:val="18"/>
          <w:szCs w:val="18"/>
          <w:lang w:eastAsia="en-US"/>
        </w:rPr>
        <w:t>()</w:t>
      </w:r>
    </w:p>
    <w:p w14:paraId="5734C3AC" w14:textId="4909C6D0"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Pr>
          <w:rFonts w:ascii="Menlo" w:hAnsi="Menlo" w:cs="Menlo"/>
          <w:color w:val="000000"/>
          <w:sz w:val="18"/>
          <w:szCs w:val="18"/>
          <w:lang w:eastAsia="en-US"/>
        </w:rPr>
        <w:t xml:space="preserve">    </w:t>
      </w:r>
      <w:r w:rsidRPr="00515A05">
        <w:rPr>
          <w:rFonts w:ascii="Menlo" w:hAnsi="Menlo" w:cs="Menlo"/>
          <w:color w:val="000000"/>
          <w:sz w:val="18"/>
          <w:szCs w:val="18"/>
          <w:lang w:eastAsia="en-US"/>
        </w:rPr>
        <w:t>}</w:t>
      </w:r>
    </w:p>
    <w:p w14:paraId="171CFCB2"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4E16F80E" w14:textId="7E8B3849" w:rsidR="00515A05" w:rsidRDefault="00515A05" w:rsidP="00515A05">
      <w:pPr>
        <w:pStyle w:val="SemEspaamento"/>
        <w:rPr>
          <w:lang w:eastAsia="en-US"/>
        </w:rPr>
      </w:pPr>
      <w:r>
        <w:rPr>
          <w:lang w:eastAsia="en-US"/>
        </w:rPr>
        <w:t xml:space="preserve">Ao final deste método vemos a chamada para o método </w:t>
      </w:r>
      <w:r>
        <w:rPr>
          <w:b/>
          <w:lang w:eastAsia="en-US"/>
        </w:rPr>
        <w:t>updateLabels()</w:t>
      </w:r>
      <w:r>
        <w:rPr>
          <w:lang w:eastAsia="en-US"/>
        </w:rPr>
        <w:t>:</w:t>
      </w:r>
    </w:p>
    <w:p w14:paraId="4CB95F56" w14:textId="77777777" w:rsidR="00515A05" w:rsidRDefault="00515A05" w:rsidP="00515A05">
      <w:pPr>
        <w:pStyle w:val="SemEspaamento"/>
        <w:rPr>
          <w:lang w:eastAsia="en-US"/>
        </w:rPr>
      </w:pPr>
    </w:p>
    <w:p w14:paraId="5267A59B"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func</w:t>
      </w:r>
      <w:r w:rsidRPr="00515A05">
        <w:rPr>
          <w:rFonts w:ascii="Menlo" w:hAnsi="Menlo" w:cs="Menlo"/>
          <w:color w:val="000000"/>
          <w:sz w:val="18"/>
          <w:szCs w:val="18"/>
          <w:lang w:eastAsia="en-US"/>
        </w:rPr>
        <w:t xml:space="preserve"> updateLabels() {</w:t>
      </w:r>
    </w:p>
    <w:p w14:paraId="6D4910AF"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27120090"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Define o formato da exibição da data. No caso minuto e segundo</w:t>
      </w:r>
    </w:p>
    <w:p w14:paraId="78AC58D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formatter = </w:t>
      </w:r>
      <w:r w:rsidRPr="00515A05">
        <w:rPr>
          <w:rFonts w:ascii="Menlo" w:hAnsi="Menlo" w:cs="Menlo"/>
          <w:color w:val="5C2699"/>
          <w:sz w:val="18"/>
          <w:szCs w:val="18"/>
          <w:lang w:eastAsia="en-US"/>
        </w:rPr>
        <w:t>DateFormatter</w:t>
      </w:r>
      <w:r w:rsidRPr="00515A05">
        <w:rPr>
          <w:rFonts w:ascii="Menlo" w:hAnsi="Menlo" w:cs="Menlo"/>
          <w:color w:val="000000"/>
          <w:sz w:val="18"/>
          <w:szCs w:val="18"/>
          <w:lang w:eastAsia="en-US"/>
        </w:rPr>
        <w:t>()</w:t>
      </w:r>
    </w:p>
    <w:p w14:paraId="06DA4492"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formatter.</w:t>
      </w:r>
      <w:r w:rsidRPr="00515A05">
        <w:rPr>
          <w:rFonts w:ascii="Menlo" w:hAnsi="Menlo" w:cs="Menlo"/>
          <w:color w:val="5C2699"/>
          <w:sz w:val="18"/>
          <w:szCs w:val="18"/>
          <w:lang w:eastAsia="en-US"/>
        </w:rPr>
        <w:t>dateFormat</w:t>
      </w:r>
      <w:r w:rsidRPr="00515A05">
        <w:rPr>
          <w:rFonts w:ascii="Menlo" w:hAnsi="Menlo" w:cs="Menlo"/>
          <w:color w:val="000000"/>
          <w:sz w:val="18"/>
          <w:szCs w:val="18"/>
          <w:lang w:eastAsia="en-US"/>
        </w:rPr>
        <w:t xml:space="preserve"> = </w:t>
      </w:r>
      <w:r w:rsidRPr="00515A05">
        <w:rPr>
          <w:rFonts w:ascii="Menlo" w:hAnsi="Menlo" w:cs="Menlo"/>
          <w:color w:val="C41A16"/>
          <w:sz w:val="18"/>
          <w:szCs w:val="18"/>
          <w:lang w:eastAsia="en-US"/>
        </w:rPr>
        <w:t>"mm:ss"</w:t>
      </w:r>
    </w:p>
    <w:p w14:paraId="7E855BB1"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p>
    <w:p w14:paraId="5D1BA084"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74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007400"/>
          <w:sz w:val="18"/>
          <w:szCs w:val="18"/>
          <w:lang w:eastAsia="en-US"/>
        </w:rPr>
        <w:t>// Converte os TimeIntervals em Date e em seguinda em String</w:t>
      </w:r>
    </w:p>
    <w:p w14:paraId="07E9D4AE" w14:textId="77777777" w:rsidR="00515A05" w:rsidRP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remainingTimeString = formatter.</w:t>
      </w:r>
      <w:r w:rsidRPr="00515A05">
        <w:rPr>
          <w:rFonts w:ascii="Menlo" w:hAnsi="Menlo" w:cs="Menlo"/>
          <w:color w:val="2E0D6E"/>
          <w:sz w:val="18"/>
          <w:szCs w:val="18"/>
          <w:lang w:eastAsia="en-US"/>
        </w:rPr>
        <w:t>string</w:t>
      </w:r>
      <w:r w:rsidRPr="00515A05">
        <w:rPr>
          <w:rFonts w:ascii="Menlo" w:hAnsi="Menlo" w:cs="Menlo"/>
          <w:color w:val="000000"/>
          <w:sz w:val="18"/>
          <w:szCs w:val="18"/>
          <w:lang w:eastAsia="en-US"/>
        </w:rPr>
        <w:t xml:space="preserve">(from: </w:t>
      </w:r>
      <w:r w:rsidRPr="00515A05">
        <w:rPr>
          <w:rFonts w:ascii="Menlo" w:hAnsi="Menlo" w:cs="Menlo"/>
          <w:color w:val="5C2699"/>
          <w:sz w:val="18"/>
          <w:szCs w:val="18"/>
          <w:lang w:eastAsia="en-US"/>
        </w:rPr>
        <w:t>Date</w:t>
      </w:r>
      <w:r w:rsidRPr="00515A05">
        <w:rPr>
          <w:rFonts w:ascii="Menlo" w:hAnsi="Menlo" w:cs="Menlo"/>
          <w:color w:val="000000"/>
          <w:sz w:val="18"/>
          <w:szCs w:val="18"/>
          <w:lang w:eastAsia="en-US"/>
        </w:rPr>
        <w:t xml:space="preserve">(timeIntervalSinceReferenceDate: </w:t>
      </w:r>
      <w:r w:rsidRPr="00515A05">
        <w:rPr>
          <w:rFonts w:ascii="Menlo" w:hAnsi="Menlo" w:cs="Menlo"/>
          <w:color w:val="3F6E74"/>
          <w:sz w:val="18"/>
          <w:szCs w:val="18"/>
          <w:lang w:eastAsia="en-US"/>
        </w:rPr>
        <w:t>remaingTime</w:t>
      </w:r>
      <w:r w:rsidRPr="00515A05">
        <w:rPr>
          <w:rFonts w:ascii="Menlo" w:hAnsi="Menlo" w:cs="Menlo"/>
          <w:color w:val="000000"/>
          <w:sz w:val="18"/>
          <w:szCs w:val="18"/>
          <w:lang w:eastAsia="en-US"/>
        </w:rPr>
        <w:t>))</w:t>
      </w:r>
    </w:p>
    <w:p w14:paraId="01A8C4AE"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t xml:space="preserve">        </w:t>
      </w:r>
      <w:r w:rsidRPr="00515A05">
        <w:rPr>
          <w:rFonts w:ascii="Menlo" w:hAnsi="Menlo" w:cs="Menlo"/>
          <w:color w:val="AA0D91"/>
          <w:sz w:val="18"/>
          <w:szCs w:val="18"/>
          <w:lang w:eastAsia="en-US"/>
        </w:rPr>
        <w:t>let</w:t>
      </w:r>
      <w:r w:rsidRPr="00515A05">
        <w:rPr>
          <w:rFonts w:ascii="Menlo" w:hAnsi="Menlo" w:cs="Menlo"/>
          <w:color w:val="000000"/>
          <w:sz w:val="18"/>
          <w:szCs w:val="18"/>
          <w:lang w:eastAsia="en-US"/>
        </w:rPr>
        <w:t xml:space="preserve"> totalPlayedString = formatter.</w:t>
      </w:r>
      <w:r w:rsidRPr="00515A05">
        <w:rPr>
          <w:rFonts w:ascii="Menlo" w:hAnsi="Menlo" w:cs="Menlo"/>
          <w:color w:val="2E0D6E"/>
          <w:sz w:val="18"/>
          <w:szCs w:val="18"/>
          <w:lang w:eastAsia="en-US"/>
        </w:rPr>
        <w:t>string</w:t>
      </w:r>
      <w:r w:rsidRPr="00515A05">
        <w:rPr>
          <w:rFonts w:ascii="Menlo" w:hAnsi="Menlo" w:cs="Menlo"/>
          <w:color w:val="000000"/>
          <w:sz w:val="18"/>
          <w:szCs w:val="18"/>
          <w:lang w:eastAsia="en-US"/>
        </w:rPr>
        <w:t xml:space="preserve">(from: </w:t>
      </w:r>
      <w:r w:rsidRPr="00515A05">
        <w:rPr>
          <w:rFonts w:ascii="Menlo" w:hAnsi="Menlo" w:cs="Menlo"/>
          <w:color w:val="5C2699"/>
          <w:sz w:val="18"/>
          <w:szCs w:val="18"/>
          <w:lang w:eastAsia="en-US"/>
        </w:rPr>
        <w:t>Date</w:t>
      </w:r>
      <w:r w:rsidRPr="00515A05">
        <w:rPr>
          <w:rFonts w:ascii="Menlo" w:hAnsi="Menlo" w:cs="Menlo"/>
          <w:color w:val="000000"/>
          <w:sz w:val="18"/>
          <w:szCs w:val="18"/>
          <w:lang w:eastAsia="en-US"/>
        </w:rPr>
        <w:t xml:space="preserve">(timeIntervalSinceReferenceDate: </w:t>
      </w:r>
      <w:r w:rsidRPr="00515A05">
        <w:rPr>
          <w:rFonts w:ascii="Menlo" w:hAnsi="Menlo" w:cs="Menlo"/>
          <w:color w:val="3F6E74"/>
          <w:sz w:val="18"/>
          <w:szCs w:val="18"/>
          <w:lang w:eastAsia="en-US"/>
        </w:rPr>
        <w:t>totalPlayed</w:t>
      </w:r>
      <w:r w:rsidRPr="00515A05">
        <w:rPr>
          <w:rFonts w:ascii="Menlo" w:hAnsi="Menlo" w:cs="Menlo"/>
          <w:color w:val="000000"/>
          <w:sz w:val="18"/>
          <w:szCs w:val="18"/>
          <w:lang w:eastAsia="en-US"/>
        </w:rPr>
        <w:t>))</w:t>
      </w:r>
    </w:p>
    <w:p w14:paraId="3DFB44C0" w14:textId="428DF584"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r w:rsidRPr="00515A05">
        <w:rPr>
          <w:rFonts w:ascii="Menlo" w:hAnsi="Menlo" w:cs="Menlo"/>
          <w:color w:val="000000"/>
          <w:sz w:val="18"/>
          <w:szCs w:val="18"/>
          <w:lang w:eastAsia="en-US"/>
        </w:rPr>
        <w:lastRenderedPageBreak/>
        <w:t>}</w:t>
      </w:r>
    </w:p>
    <w:p w14:paraId="5B10AC88" w14:textId="77777777" w:rsidR="00515A05" w:rsidRDefault="00515A05" w:rsidP="00515A05">
      <w:pPr>
        <w:widowControl w:val="0"/>
        <w:tabs>
          <w:tab w:val="left" w:pos="692"/>
        </w:tabs>
        <w:autoSpaceDE w:val="0"/>
        <w:autoSpaceDN w:val="0"/>
        <w:adjustRightInd w:val="0"/>
        <w:spacing w:before="0" w:after="0"/>
        <w:jc w:val="left"/>
        <w:rPr>
          <w:rFonts w:ascii="Menlo" w:hAnsi="Menlo" w:cs="Menlo"/>
          <w:color w:val="000000"/>
          <w:sz w:val="18"/>
          <w:szCs w:val="18"/>
          <w:lang w:eastAsia="en-US"/>
        </w:rPr>
      </w:pPr>
    </w:p>
    <w:p w14:paraId="29B7D212" w14:textId="150286AC" w:rsidR="00515A05" w:rsidRDefault="00515A05" w:rsidP="00515A05">
      <w:pPr>
        <w:rPr>
          <w:lang w:eastAsia="en-US"/>
        </w:rPr>
      </w:pPr>
      <w:r>
        <w:rPr>
          <w:lang w:eastAsia="en-US"/>
        </w:rPr>
        <w:t>Este método pega os valores armazenados nas variáveis remainingTime e totalPlayed e converte-os para a exibição em minutos, pronto para serem utilizados nas labels.</w:t>
      </w:r>
    </w:p>
    <w:p w14:paraId="4EC490A9" w14:textId="66FD51CA" w:rsidR="00515A05" w:rsidRDefault="00515A05" w:rsidP="00515A05">
      <w:pPr>
        <w:rPr>
          <w:lang w:eastAsia="en-US"/>
        </w:rPr>
      </w:pPr>
      <w:r>
        <w:rPr>
          <w:lang w:eastAsia="en-US"/>
        </w:rPr>
        <w:t>Você pode consultar o uso de cada método e classe nova visto acima na documentação do Swift.</w:t>
      </w:r>
    </w:p>
    <w:p w14:paraId="1A591813" w14:textId="77777777" w:rsidR="00515A05" w:rsidRDefault="00515A05" w:rsidP="00515A05">
      <w:pPr>
        <w:rPr>
          <w:lang w:eastAsia="en-US"/>
        </w:rPr>
      </w:pPr>
    </w:p>
    <w:p w14:paraId="1F3797C3" w14:textId="6CDA6DCA" w:rsidR="00515A05" w:rsidRDefault="00515A05" w:rsidP="00515A05">
      <w:pPr>
        <w:rPr>
          <w:lang w:eastAsia="en-US"/>
        </w:rPr>
      </w:pPr>
      <w:r>
        <w:rPr>
          <w:lang w:eastAsia="en-US"/>
        </w:rPr>
        <w:t>Agora vamos colocar o timer para funcionar.</w:t>
      </w:r>
    </w:p>
    <w:p w14:paraId="32C5E477" w14:textId="1C4CEE24" w:rsidR="00515A05" w:rsidRDefault="00515A05" w:rsidP="00515A05">
      <w:pPr>
        <w:rPr>
          <w:lang w:eastAsia="en-US"/>
        </w:rPr>
      </w:pPr>
      <w:r>
        <w:rPr>
          <w:lang w:eastAsia="en-US"/>
        </w:rPr>
        <w:t>Quando o método resumeTimer() for chamado, o método updateTime() será invocado a cada segundo, e por consequência o método updateLabels() também, então siga os seguintes passos:</w:t>
      </w:r>
    </w:p>
    <w:p w14:paraId="7BA8F85C" w14:textId="42C6A0BF" w:rsidR="00515A05" w:rsidRDefault="00515A05" w:rsidP="00515A05">
      <w:pPr>
        <w:pStyle w:val="PargrafodaLista"/>
        <w:numPr>
          <w:ilvl w:val="0"/>
          <w:numId w:val="86"/>
        </w:numPr>
        <w:rPr>
          <w:lang w:eastAsia="en-US"/>
        </w:rPr>
      </w:pPr>
      <w:r>
        <w:rPr>
          <w:lang w:eastAsia="en-US"/>
        </w:rPr>
        <w:t>No método updateTime() temos que fazer com que o botão play troque de ícone ao terminar a música (quando a remainingTime chegar a zero), para isto vá no local indicado e insira a seguinte instrução:</w:t>
      </w:r>
    </w:p>
    <w:p w14:paraId="52278EDE"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515A05">
        <w:rPr>
          <w:rFonts w:ascii="Menlo" w:hAnsi="Menlo" w:cs="Menlo"/>
          <w:color w:val="007400"/>
          <w:sz w:val="18"/>
          <w:szCs w:val="18"/>
          <w:lang w:eastAsia="en-US"/>
        </w:rPr>
        <w:t xml:space="preserve">// Faça o botão voltar para a imagem </w:t>
      </w:r>
      <w:r w:rsidRPr="00515A05">
        <w:rPr>
          <w:rFonts w:ascii="Menlo" w:hAnsi="Menlo" w:cs="Menlo"/>
          <w:color w:val="007400"/>
          <w:sz w:val="18"/>
          <w:szCs w:val="18"/>
          <w:lang w:eastAsia="en-US"/>
        </w:rPr>
        <w:t>ic_play</w:t>
      </w:r>
      <w:r w:rsidRPr="00515A05">
        <w:rPr>
          <w:rFonts w:ascii="Menlo" w:hAnsi="Menlo" w:cs="Menlo"/>
          <w:color w:val="007400"/>
          <w:sz w:val="18"/>
          <w:szCs w:val="18"/>
          <w:lang w:eastAsia="en-US"/>
        </w:rPr>
        <w:t xml:space="preserve"> aqui </w:t>
      </w:r>
      <w:r w:rsidRPr="00515A05">
        <w:rPr>
          <w:rFonts w:ascii="Apple Color Emoji" w:hAnsi="Apple Color Emoji" w:cs="Apple Color Emoji"/>
          <w:color w:val="007400"/>
          <w:sz w:val="18"/>
          <w:szCs w:val="18"/>
          <w:lang w:eastAsia="en-US"/>
        </w:rPr>
        <w:t>👇</w:t>
      </w:r>
    </w:p>
    <w:p w14:paraId="3DCBD0DB" w14:textId="3BA82A56"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5C2699"/>
          <w:sz w:val="18"/>
          <w:szCs w:val="18"/>
          <w:lang w:eastAsia="en-US"/>
        </w:rPr>
      </w:pPr>
      <w:r w:rsidRPr="00515A05">
        <w:rPr>
          <w:rFonts w:ascii="Menlo" w:hAnsi="Menlo" w:cs="Menlo"/>
          <w:color w:val="3F6E74"/>
          <w:sz w:val="18"/>
          <w:szCs w:val="18"/>
          <w:lang w:eastAsia="en-US"/>
        </w:rPr>
        <w:t>playButton</w:t>
      </w:r>
      <w:r w:rsidRPr="00515A05">
        <w:rPr>
          <w:rFonts w:ascii="Menlo" w:hAnsi="Menlo" w:cs="Menlo"/>
          <w:color w:val="000000"/>
          <w:sz w:val="18"/>
          <w:szCs w:val="18"/>
          <w:lang w:eastAsia="en-US"/>
        </w:rPr>
        <w:t>.</w:t>
      </w:r>
      <w:r w:rsidRPr="00515A05">
        <w:rPr>
          <w:rFonts w:ascii="Menlo" w:hAnsi="Menlo" w:cs="Menlo"/>
          <w:color w:val="5C2699"/>
          <w:sz w:val="18"/>
          <w:szCs w:val="18"/>
          <w:lang w:eastAsia="en-US"/>
        </w:rPr>
        <w:t>isSelected</w:t>
      </w:r>
      <w:r w:rsidRPr="00515A05">
        <w:rPr>
          <w:rFonts w:ascii="Menlo" w:hAnsi="Menlo" w:cs="Menlo"/>
          <w:color w:val="000000"/>
          <w:sz w:val="18"/>
          <w:szCs w:val="18"/>
          <w:lang w:eastAsia="en-US"/>
        </w:rPr>
        <w:t xml:space="preserve"> = </w:t>
      </w:r>
      <w:r>
        <w:rPr>
          <w:rFonts w:ascii="Menlo" w:hAnsi="Menlo" w:cs="Menlo"/>
          <w:color w:val="AA0D91"/>
          <w:sz w:val="18"/>
          <w:szCs w:val="18"/>
          <w:lang w:eastAsia="en-US"/>
        </w:rPr>
        <w:t>false</w:t>
      </w:r>
    </w:p>
    <w:p w14:paraId="78F9DF6F" w14:textId="77777777" w:rsidR="00515A05" w:rsidRDefault="00515A05" w:rsidP="00515A05">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p>
    <w:p w14:paraId="24FDA228" w14:textId="2C7F5D14" w:rsidR="00515A05" w:rsidRPr="00E971A1" w:rsidRDefault="00515A05" w:rsidP="00706487">
      <w:pPr>
        <w:ind w:left="1134"/>
        <w:rPr>
          <w:b/>
          <w:lang w:eastAsia="en-US"/>
        </w:rPr>
      </w:pPr>
      <w:r>
        <w:rPr>
          <w:lang w:eastAsia="en-US"/>
        </w:rPr>
        <w:t xml:space="preserve">Esta instrução irá alterar o estado do botão para </w:t>
      </w:r>
      <w:r>
        <w:rPr>
          <w:b/>
          <w:lang w:eastAsia="en-US"/>
        </w:rPr>
        <w:t>não selecionado</w:t>
      </w:r>
      <w:r>
        <w:rPr>
          <w:lang w:eastAsia="en-US"/>
        </w:rPr>
        <w:t xml:space="preserve"> e por causa disso a imagem será trocada automaticamente para a </w:t>
      </w:r>
      <w:r>
        <w:rPr>
          <w:b/>
          <w:lang w:eastAsia="en-US"/>
        </w:rPr>
        <w:t>ic_play</w:t>
      </w:r>
      <w:r>
        <w:rPr>
          <w:lang w:eastAsia="en-US"/>
        </w:rPr>
        <w:t xml:space="preserve">. </w:t>
      </w:r>
      <w:r w:rsidR="00E971A1">
        <w:rPr>
          <w:lang w:eastAsia="en-US"/>
        </w:rPr>
        <w:t xml:space="preserve">Logo criaremos o método para mudar a imagem do botão para </w:t>
      </w:r>
      <w:r w:rsidR="00E971A1">
        <w:rPr>
          <w:b/>
          <w:lang w:eastAsia="en-US"/>
        </w:rPr>
        <w:t xml:space="preserve">ic_pause </w:t>
      </w:r>
      <w:r w:rsidR="00E971A1" w:rsidRPr="00E971A1">
        <w:rPr>
          <w:lang w:eastAsia="en-US"/>
        </w:rPr>
        <w:t>(</w:t>
      </w:r>
      <w:r w:rsidR="00E971A1">
        <w:rPr>
          <w:lang w:eastAsia="en-US"/>
        </w:rPr>
        <w:t>estado selecionado</w:t>
      </w:r>
      <w:r w:rsidR="00E971A1" w:rsidRPr="00E971A1">
        <w:rPr>
          <w:lang w:eastAsia="en-US"/>
        </w:rPr>
        <w:t>)</w:t>
      </w:r>
      <w:r w:rsidR="00E971A1">
        <w:rPr>
          <w:lang w:eastAsia="en-US"/>
        </w:rPr>
        <w:t>.</w:t>
      </w:r>
    </w:p>
    <w:p w14:paraId="505546C5" w14:textId="4640EAE1" w:rsidR="00706487" w:rsidRDefault="00706487" w:rsidP="00515A05">
      <w:pPr>
        <w:pStyle w:val="PargrafodaLista"/>
        <w:numPr>
          <w:ilvl w:val="0"/>
          <w:numId w:val="86"/>
        </w:numPr>
        <w:rPr>
          <w:lang w:eastAsia="en-US"/>
        </w:rPr>
      </w:pPr>
      <w:r>
        <w:rPr>
          <w:lang w:eastAsia="en-US"/>
        </w:rPr>
        <w:t>No método updateLabels() insira as seguinte linhas de código no local indicado:</w:t>
      </w:r>
    </w:p>
    <w:p w14:paraId="7728C31B" w14:textId="421113BF" w:rsidR="00706487" w:rsidRPr="00706487" w:rsidRDefault="00706487" w:rsidP="00706487">
      <w:pPr>
        <w:widowControl w:val="0"/>
        <w:tabs>
          <w:tab w:val="left" w:pos="692"/>
        </w:tabs>
        <w:autoSpaceDE w:val="0"/>
        <w:autoSpaceDN w:val="0"/>
        <w:adjustRightInd w:val="0"/>
        <w:spacing w:before="0" w:after="0"/>
        <w:ind w:left="1134"/>
        <w:jc w:val="left"/>
        <w:rPr>
          <w:rFonts w:ascii="Menlo" w:hAnsi="Menlo" w:cs="Menlo"/>
          <w:color w:val="007400"/>
          <w:sz w:val="18"/>
          <w:szCs w:val="18"/>
          <w:lang w:eastAsia="en-US"/>
        </w:rPr>
      </w:pPr>
      <w:r w:rsidRPr="00706487">
        <w:rPr>
          <w:rFonts w:ascii="Menlo" w:hAnsi="Menlo" w:cs="Menlo"/>
          <w:color w:val="007400"/>
          <w:sz w:val="18"/>
          <w:szCs w:val="18"/>
          <w:lang w:eastAsia="en-US"/>
        </w:rPr>
        <w:t xml:space="preserve">// </w:t>
      </w:r>
      <w:r w:rsidRPr="00706487">
        <w:rPr>
          <w:rFonts w:ascii="Apple Color Emoji" w:hAnsi="Apple Color Emoji" w:cs="Apple Color Emoji"/>
          <w:color w:val="007400"/>
          <w:sz w:val="18"/>
          <w:szCs w:val="18"/>
          <w:lang w:eastAsia="en-US"/>
        </w:rPr>
        <w:t>👇</w:t>
      </w:r>
      <w:r w:rsidRPr="00706487">
        <w:rPr>
          <w:rFonts w:ascii="Menlo" w:hAnsi="Menlo" w:cs="Menlo"/>
          <w:color w:val="007400"/>
          <w:sz w:val="18"/>
          <w:szCs w:val="18"/>
          <w:lang w:eastAsia="en-US"/>
        </w:rPr>
        <w:t xml:space="preserve"> Atualize as labels aqui </w:t>
      </w:r>
      <w:r w:rsidRPr="00706487">
        <w:rPr>
          <w:rFonts w:ascii="Apple Color Emoji" w:hAnsi="Apple Color Emoji" w:cs="Apple Color Emoji"/>
          <w:color w:val="007400"/>
          <w:sz w:val="18"/>
          <w:szCs w:val="18"/>
          <w:lang w:eastAsia="en-US"/>
        </w:rPr>
        <w:t>👇</w:t>
      </w:r>
    </w:p>
    <w:p w14:paraId="1921C8E4" w14:textId="56241A48"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706487">
        <w:rPr>
          <w:rFonts w:ascii="Menlo" w:hAnsi="Menlo" w:cs="Menlo"/>
          <w:color w:val="3F6E74"/>
          <w:sz w:val="18"/>
          <w:szCs w:val="18"/>
          <w:lang w:eastAsia="en-US"/>
        </w:rPr>
        <w:t>remainingTimeLabel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r w:rsidRPr="00706487">
        <w:rPr>
          <w:rFonts w:ascii="Menlo" w:hAnsi="Menlo" w:cs="Menlo"/>
          <w:color w:val="000000"/>
          <w:sz w:val="18"/>
          <w:szCs w:val="18"/>
          <w:lang w:eastAsia="en-US"/>
        </w:rPr>
        <w:t xml:space="preserve"> = remainingTimeString</w:t>
      </w:r>
    </w:p>
    <w:p w14:paraId="12B1B387" w14:textId="402492E4"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706487">
        <w:rPr>
          <w:rFonts w:ascii="Menlo" w:hAnsi="Menlo" w:cs="Menlo"/>
          <w:color w:val="3F6E74"/>
          <w:sz w:val="18"/>
          <w:szCs w:val="18"/>
          <w:lang w:eastAsia="en-US"/>
        </w:rPr>
        <w:t>totalPlayedLabel</w:t>
      </w:r>
      <w:r w:rsidRPr="00706487">
        <w:rPr>
          <w:rFonts w:ascii="Menlo" w:hAnsi="Menlo" w:cs="Menlo"/>
          <w:color w:val="000000"/>
          <w:sz w:val="18"/>
          <w:szCs w:val="18"/>
          <w:lang w:eastAsia="en-US"/>
        </w:rPr>
        <w:t>.</w:t>
      </w:r>
      <w:r w:rsidRPr="00706487">
        <w:rPr>
          <w:rFonts w:ascii="Menlo" w:hAnsi="Menlo" w:cs="Menlo"/>
          <w:color w:val="5C2699"/>
          <w:sz w:val="18"/>
          <w:szCs w:val="18"/>
          <w:lang w:eastAsia="en-US"/>
        </w:rPr>
        <w:t>text</w:t>
      </w:r>
      <w:r w:rsidRPr="00706487">
        <w:rPr>
          <w:rFonts w:ascii="Menlo" w:hAnsi="Menlo" w:cs="Menlo"/>
          <w:color w:val="000000"/>
          <w:sz w:val="18"/>
          <w:szCs w:val="18"/>
          <w:lang w:eastAsia="en-US"/>
        </w:rPr>
        <w:t xml:space="preserve"> = totalPlayedString</w:t>
      </w:r>
    </w:p>
    <w:p w14:paraId="242F6D31" w14:textId="77777777" w:rsidR="00706487" w:rsidRDefault="00706487" w:rsidP="00706487">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p>
    <w:p w14:paraId="4A7CAC5E" w14:textId="78AEBA5F" w:rsidR="00706487" w:rsidRPr="00706487" w:rsidRDefault="00706487" w:rsidP="00706487">
      <w:pPr>
        <w:ind w:left="1134"/>
        <w:rPr>
          <w:lang w:eastAsia="en-US"/>
        </w:rPr>
      </w:pPr>
      <w:r>
        <w:rPr>
          <w:lang w:eastAsia="en-US"/>
        </w:rPr>
        <w:t xml:space="preserve">O atributo </w:t>
      </w:r>
      <w:r>
        <w:rPr>
          <w:b/>
          <w:lang w:eastAsia="en-US"/>
        </w:rPr>
        <w:t xml:space="preserve">text </w:t>
      </w:r>
      <w:r>
        <w:rPr>
          <w:lang w:eastAsia="en-US"/>
        </w:rPr>
        <w:t>da UILabel é do tipo String. O texto que for atribuído a ele será exibido na label.</w:t>
      </w:r>
    </w:p>
    <w:p w14:paraId="148668B4" w14:textId="10EE683A" w:rsidR="00DC5DF7" w:rsidRDefault="00DC5DF7" w:rsidP="00515A05">
      <w:pPr>
        <w:pStyle w:val="PargrafodaLista"/>
        <w:numPr>
          <w:ilvl w:val="0"/>
          <w:numId w:val="86"/>
        </w:numPr>
        <w:rPr>
          <w:lang w:eastAsia="en-US"/>
        </w:rPr>
      </w:pPr>
      <w:r>
        <w:rPr>
          <w:lang w:eastAsia="en-US"/>
        </w:rPr>
        <w:t>Abaixo desta instrução iremos atualizar o Slider. Insira a seguinte instrução:</w:t>
      </w:r>
    </w:p>
    <w:p w14:paraId="3BDC63D3" w14:textId="5B7E9887" w:rsidR="00DC5DF7" w:rsidRDefault="00034A51" w:rsidP="00034A51">
      <w:pPr>
        <w:ind w:left="1134"/>
        <w:rPr>
          <w:rFonts w:ascii="Menlo" w:hAnsi="Menlo" w:cs="Menlo"/>
          <w:color w:val="000000"/>
          <w:sz w:val="18"/>
          <w:szCs w:val="18"/>
          <w:lang w:eastAsia="en-US"/>
        </w:rPr>
      </w:pPr>
      <w:r w:rsidRPr="00034A51">
        <w:rPr>
          <w:rFonts w:ascii="Menlo" w:hAnsi="Menlo" w:cs="Menlo"/>
          <w:color w:val="3F6E74"/>
          <w:sz w:val="18"/>
          <w:szCs w:val="18"/>
          <w:lang w:eastAsia="en-US"/>
        </w:rPr>
        <w:t>slider</w:t>
      </w:r>
      <w:r w:rsidRPr="00034A51">
        <w:rPr>
          <w:rFonts w:ascii="Menlo" w:hAnsi="Menlo" w:cs="Menlo"/>
          <w:color w:val="000000"/>
          <w:sz w:val="18"/>
          <w:szCs w:val="18"/>
          <w:lang w:eastAsia="en-US"/>
        </w:rPr>
        <w:t>.</w:t>
      </w:r>
      <w:r w:rsidRPr="00034A51">
        <w:rPr>
          <w:rFonts w:ascii="Menlo" w:hAnsi="Menlo" w:cs="Menlo"/>
          <w:color w:val="5C2699"/>
          <w:sz w:val="18"/>
          <w:szCs w:val="18"/>
          <w:lang w:eastAsia="en-US"/>
        </w:rPr>
        <w:t>value</w:t>
      </w:r>
      <w:r w:rsidRPr="00034A51">
        <w:rPr>
          <w:rFonts w:ascii="Menlo" w:hAnsi="Menlo" w:cs="Menlo"/>
          <w:color w:val="000000"/>
          <w:sz w:val="18"/>
          <w:szCs w:val="18"/>
          <w:lang w:eastAsia="en-US"/>
        </w:rPr>
        <w:t xml:space="preserve"> = </w:t>
      </w:r>
      <w:r w:rsidRPr="00034A51">
        <w:rPr>
          <w:rFonts w:ascii="Menlo" w:hAnsi="Menlo" w:cs="Menlo"/>
          <w:color w:val="5C2699"/>
          <w:sz w:val="18"/>
          <w:szCs w:val="18"/>
          <w:lang w:eastAsia="en-US"/>
        </w:rPr>
        <w:t>Float</w:t>
      </w:r>
      <w:r w:rsidRPr="00034A51">
        <w:rPr>
          <w:rFonts w:ascii="Menlo" w:hAnsi="Menlo" w:cs="Menlo"/>
          <w:color w:val="000000"/>
          <w:sz w:val="18"/>
          <w:szCs w:val="18"/>
          <w:lang w:eastAsia="en-US"/>
        </w:rPr>
        <w:t>(</w:t>
      </w:r>
      <w:r w:rsidRPr="00034A51">
        <w:rPr>
          <w:rFonts w:ascii="Menlo" w:hAnsi="Menlo" w:cs="Menlo"/>
          <w:color w:val="3F6E74"/>
          <w:sz w:val="18"/>
          <w:szCs w:val="18"/>
          <w:lang w:eastAsia="en-US"/>
        </w:rPr>
        <w:t>totalPlayed</w:t>
      </w:r>
      <w:r w:rsidRPr="00034A51">
        <w:rPr>
          <w:rFonts w:ascii="Menlo" w:hAnsi="Menlo" w:cs="Menlo"/>
          <w:color w:val="000000"/>
          <w:sz w:val="18"/>
          <w:szCs w:val="18"/>
          <w:lang w:eastAsia="en-US"/>
        </w:rPr>
        <w:t>)</w:t>
      </w:r>
    </w:p>
    <w:p w14:paraId="22AE5F51" w14:textId="77777777" w:rsidR="00034A51" w:rsidRDefault="00034A51" w:rsidP="00034A51">
      <w:pPr>
        <w:ind w:left="1134"/>
        <w:rPr>
          <w:sz w:val="18"/>
          <w:szCs w:val="18"/>
          <w:lang w:eastAsia="en-US"/>
        </w:rPr>
      </w:pPr>
    </w:p>
    <w:p w14:paraId="0D9A1FCC" w14:textId="0096B64B" w:rsidR="00034A51" w:rsidRPr="00034A51" w:rsidRDefault="00034A51" w:rsidP="00034A51">
      <w:pPr>
        <w:ind w:left="1134"/>
        <w:rPr>
          <w:lang w:eastAsia="en-US"/>
        </w:rPr>
      </w:pPr>
      <w:r>
        <w:rPr>
          <w:lang w:eastAsia="en-US"/>
        </w:rPr>
        <w:t>Este método irá atualizar o slider com o valor contido na variável totalPlayed. Por padrão os sliders suportam valores no intervalo entre 0 e 1, então teremos que mudar.</w:t>
      </w:r>
    </w:p>
    <w:p w14:paraId="30DC1577" w14:textId="307B88E1" w:rsidR="00034A51" w:rsidRDefault="00034A51" w:rsidP="00515A05">
      <w:pPr>
        <w:pStyle w:val="PargrafodaLista"/>
        <w:numPr>
          <w:ilvl w:val="0"/>
          <w:numId w:val="86"/>
        </w:numPr>
        <w:rPr>
          <w:lang w:eastAsia="en-US"/>
        </w:rPr>
      </w:pPr>
      <w:r>
        <w:rPr>
          <w:lang w:eastAsia="en-US"/>
        </w:rPr>
        <w:t xml:space="preserve">No storyboard, selecione o slider e localize a propriedade </w:t>
      </w:r>
      <w:r>
        <w:rPr>
          <w:b/>
          <w:lang w:eastAsia="en-US"/>
        </w:rPr>
        <w:t>Maximum</w:t>
      </w:r>
      <w:r>
        <w:rPr>
          <w:lang w:eastAsia="en-US"/>
        </w:rPr>
        <w:t xml:space="preserve"> e atribua o valor 180 para este campo (este valor é o máximo que a variável totalPlayed poderá chegar).</w:t>
      </w:r>
    </w:p>
    <w:p w14:paraId="6BD27D67" w14:textId="0E3EE2A7" w:rsidR="00034A51" w:rsidRDefault="00034A51" w:rsidP="00034A51">
      <w:pPr>
        <w:jc w:val="center"/>
        <w:rPr>
          <w:lang w:eastAsia="en-US"/>
        </w:rPr>
      </w:pPr>
      <w:r>
        <w:rPr>
          <w:noProof/>
        </w:rPr>
        <w:drawing>
          <wp:anchor distT="0" distB="0" distL="114300" distR="114300" simplePos="0" relativeHeight="251660288" behindDoc="0" locked="0" layoutInCell="1" allowOverlap="1" wp14:anchorId="6B58B988" wp14:editId="12529B33">
            <wp:simplePos x="0" y="0"/>
            <wp:positionH relativeFrom="column">
              <wp:posOffset>1711960</wp:posOffset>
            </wp:positionH>
            <wp:positionV relativeFrom="paragraph">
              <wp:posOffset>92710</wp:posOffset>
            </wp:positionV>
            <wp:extent cx="2229485" cy="847090"/>
            <wp:effectExtent l="0" t="0" r="5715"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a de Tela 2016-11-21 às 00.48.03.png"/>
                    <pic:cNvPicPr/>
                  </pic:nvPicPr>
                  <pic:blipFill rotWithShape="1">
                    <a:blip r:embed="rId85">
                      <a:extLst>
                        <a:ext uri="{28A0092B-C50C-407E-A947-70E740481C1C}">
                          <a14:useLocalDpi xmlns:a14="http://schemas.microsoft.com/office/drawing/2010/main" val="0"/>
                        </a:ext>
                      </a:extLst>
                    </a:blip>
                    <a:srcRect r="2288"/>
                    <a:stretch/>
                  </pic:blipFill>
                  <pic:spPr bwMode="auto">
                    <a:xfrm>
                      <a:off x="0" y="0"/>
                      <a:ext cx="2229485" cy="84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en-US"/>
        </w:rPr>
        <w:br w:type="textWrapping" w:clear="all"/>
      </w:r>
    </w:p>
    <w:p w14:paraId="4F182D29" w14:textId="524C0322" w:rsidR="00515A05" w:rsidRDefault="00E971A1" w:rsidP="00515A05">
      <w:pPr>
        <w:pStyle w:val="PargrafodaLista"/>
        <w:numPr>
          <w:ilvl w:val="0"/>
          <w:numId w:val="86"/>
        </w:numPr>
        <w:rPr>
          <w:lang w:eastAsia="en-US"/>
        </w:rPr>
      </w:pPr>
      <w:r>
        <w:rPr>
          <w:lang w:eastAsia="en-US"/>
        </w:rPr>
        <w:t xml:space="preserve">Agora precisamos adicionar uma ação para o botão. Faça o mesmo processo indicado para referenciar o botão, mas desta vez solte-o no final da classe (local indicado) e no tipo de conexão (campo </w:t>
      </w:r>
      <w:r>
        <w:rPr>
          <w:b/>
          <w:lang w:eastAsia="en-US"/>
        </w:rPr>
        <w:t>Connection</w:t>
      </w:r>
      <w:r>
        <w:rPr>
          <w:lang w:eastAsia="en-US"/>
        </w:rPr>
        <w:t xml:space="preserve"> da caixa de diálogo que se abre) escolha a opção Action.</w:t>
      </w:r>
    </w:p>
    <w:p w14:paraId="685C94D5" w14:textId="086E8B35" w:rsidR="00515A05" w:rsidRPr="008E7D91" w:rsidRDefault="00E971A1" w:rsidP="00515A05">
      <w:pPr>
        <w:pStyle w:val="PargrafodaLista"/>
        <w:numPr>
          <w:ilvl w:val="0"/>
          <w:numId w:val="86"/>
        </w:numPr>
        <w:rPr>
          <w:lang w:eastAsia="en-US"/>
        </w:rPr>
      </w:pPr>
      <w:r>
        <w:rPr>
          <w:lang w:eastAsia="en-US"/>
        </w:rPr>
        <w:t xml:space="preserve">Como nome escolhemos </w:t>
      </w:r>
      <w:r>
        <w:rPr>
          <w:b/>
          <w:lang w:eastAsia="en-US"/>
        </w:rPr>
        <w:t>playButtonTouchUpInside.</w:t>
      </w:r>
    </w:p>
    <w:p w14:paraId="01E73000" w14:textId="3531C86D" w:rsidR="008E7D91" w:rsidRDefault="008E7D91" w:rsidP="008E7D91">
      <w:pPr>
        <w:jc w:val="center"/>
        <w:rPr>
          <w:lang w:eastAsia="en-US"/>
        </w:rPr>
      </w:pPr>
      <w:r>
        <w:rPr>
          <w:noProof/>
        </w:rPr>
        <w:lastRenderedPageBreak/>
        <w:drawing>
          <wp:inline distT="0" distB="0" distL="0" distR="0" wp14:anchorId="51E2BDBC" wp14:editId="26387E25">
            <wp:extent cx="1825723" cy="1179261"/>
            <wp:effectExtent l="0" t="0" r="317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a de Tela 2016-11-21 às 00.37.09.png"/>
                    <pic:cNvPicPr/>
                  </pic:nvPicPr>
                  <pic:blipFill>
                    <a:blip r:embed="rId86">
                      <a:extLst>
                        <a:ext uri="{28A0092B-C50C-407E-A947-70E740481C1C}">
                          <a14:useLocalDpi xmlns:a14="http://schemas.microsoft.com/office/drawing/2010/main" val="0"/>
                        </a:ext>
                      </a:extLst>
                    </a:blip>
                    <a:stretch>
                      <a:fillRect/>
                    </a:stretch>
                  </pic:blipFill>
                  <pic:spPr>
                    <a:xfrm>
                      <a:off x="0" y="0"/>
                      <a:ext cx="1846899" cy="1192939"/>
                    </a:xfrm>
                    <a:prstGeom prst="rect">
                      <a:avLst/>
                    </a:prstGeom>
                  </pic:spPr>
                </pic:pic>
              </a:graphicData>
            </a:graphic>
          </wp:inline>
        </w:drawing>
      </w:r>
    </w:p>
    <w:p w14:paraId="604C0DAF" w14:textId="76C14DB9" w:rsidR="008E7D91" w:rsidRDefault="008E7D91" w:rsidP="00515A05">
      <w:pPr>
        <w:pStyle w:val="PargrafodaLista"/>
        <w:numPr>
          <w:ilvl w:val="0"/>
          <w:numId w:val="86"/>
        </w:numPr>
        <w:rPr>
          <w:lang w:eastAsia="en-US"/>
        </w:rPr>
      </w:pPr>
      <w:r>
        <w:rPr>
          <w:lang w:eastAsia="en-US"/>
        </w:rPr>
        <w:t xml:space="preserve">No campo Type, escolha a opção </w:t>
      </w:r>
      <w:r w:rsidRPr="008E7D91">
        <w:rPr>
          <w:b/>
          <w:lang w:eastAsia="en-US"/>
        </w:rPr>
        <w:t>UIButton</w:t>
      </w:r>
      <w:r>
        <w:rPr>
          <w:lang w:eastAsia="en-US"/>
        </w:rPr>
        <w:t>:</w:t>
      </w:r>
    </w:p>
    <w:p w14:paraId="2F1293EA" w14:textId="1EEB5DE8" w:rsidR="008E7D91" w:rsidRDefault="00706487" w:rsidP="00706487">
      <w:pPr>
        <w:ind w:left="360"/>
        <w:jc w:val="center"/>
        <w:rPr>
          <w:lang w:eastAsia="en-US"/>
        </w:rPr>
      </w:pPr>
      <w:r>
        <w:rPr>
          <w:noProof/>
        </w:rPr>
        <w:drawing>
          <wp:inline distT="0" distB="0" distL="0" distR="0" wp14:anchorId="467E44E1" wp14:editId="600C3B8C">
            <wp:extent cx="1714940" cy="1099151"/>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6-11-21 às 00.38.52.png"/>
                    <pic:cNvPicPr/>
                  </pic:nvPicPr>
                  <pic:blipFill>
                    <a:blip r:embed="rId87">
                      <a:extLst>
                        <a:ext uri="{28A0092B-C50C-407E-A947-70E740481C1C}">
                          <a14:useLocalDpi xmlns:a14="http://schemas.microsoft.com/office/drawing/2010/main" val="0"/>
                        </a:ext>
                      </a:extLst>
                    </a:blip>
                    <a:stretch>
                      <a:fillRect/>
                    </a:stretch>
                  </pic:blipFill>
                  <pic:spPr>
                    <a:xfrm>
                      <a:off x="0" y="0"/>
                      <a:ext cx="1734001" cy="1111368"/>
                    </a:xfrm>
                    <a:prstGeom prst="rect">
                      <a:avLst/>
                    </a:prstGeom>
                  </pic:spPr>
                </pic:pic>
              </a:graphicData>
            </a:graphic>
          </wp:inline>
        </w:drawing>
      </w:r>
    </w:p>
    <w:p w14:paraId="59119268" w14:textId="5ED36E02" w:rsidR="00515A05" w:rsidRDefault="00E971A1" w:rsidP="00515A05">
      <w:pPr>
        <w:pStyle w:val="PargrafodaLista"/>
        <w:numPr>
          <w:ilvl w:val="0"/>
          <w:numId w:val="86"/>
        </w:numPr>
        <w:rPr>
          <w:lang w:eastAsia="en-US"/>
        </w:rPr>
      </w:pPr>
      <w:r>
        <w:rPr>
          <w:lang w:eastAsia="en-US"/>
        </w:rPr>
        <w:t xml:space="preserve">Veja que apareceu um novo campo nesta caixa de diálogo. O campo </w:t>
      </w:r>
      <w:r w:rsidRPr="00E971A1">
        <w:rPr>
          <w:b/>
          <w:lang w:eastAsia="en-US"/>
        </w:rPr>
        <w:t>Event</w:t>
      </w:r>
      <w:r>
        <w:rPr>
          <w:lang w:eastAsia="en-US"/>
        </w:rPr>
        <w:t>. Deixe-o com o valor que está (TouchUpInside).</w:t>
      </w:r>
    </w:p>
    <w:p w14:paraId="15A7BB91" w14:textId="703035BD" w:rsidR="00E971A1" w:rsidRPr="00034A51" w:rsidRDefault="00E971A1" w:rsidP="00515A05">
      <w:pPr>
        <w:pStyle w:val="PargrafodaLista"/>
        <w:numPr>
          <w:ilvl w:val="0"/>
          <w:numId w:val="86"/>
        </w:numPr>
        <w:rPr>
          <w:lang w:eastAsia="en-US"/>
        </w:rPr>
      </w:pPr>
      <w:r>
        <w:rPr>
          <w:lang w:eastAsia="en-US"/>
        </w:rPr>
        <w:t xml:space="preserve">Clique em </w:t>
      </w:r>
      <w:r w:rsidRPr="00E971A1">
        <w:rPr>
          <w:b/>
          <w:lang w:eastAsia="en-US"/>
        </w:rPr>
        <w:t>Connect</w:t>
      </w:r>
    </w:p>
    <w:p w14:paraId="0618B9C7" w14:textId="7678B1F8" w:rsidR="00034A51" w:rsidRDefault="00034A51" w:rsidP="00515A05">
      <w:pPr>
        <w:pStyle w:val="PargrafodaLista"/>
        <w:numPr>
          <w:ilvl w:val="0"/>
          <w:numId w:val="86"/>
        </w:numPr>
        <w:rPr>
          <w:lang w:eastAsia="en-US"/>
        </w:rPr>
      </w:pPr>
      <w:r>
        <w:rPr>
          <w:lang w:eastAsia="en-US"/>
        </w:rPr>
        <w:t>Você terá o seguinte método:</w:t>
      </w:r>
    </w:p>
    <w:p w14:paraId="4DD0295A"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74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007400"/>
          <w:sz w:val="18"/>
          <w:szCs w:val="18"/>
          <w:lang w:eastAsia="en-US"/>
        </w:rPr>
        <w:t xml:space="preserve">// </w:t>
      </w:r>
      <w:r w:rsidRPr="00034A51">
        <w:rPr>
          <w:rFonts w:ascii="Apple Color Emoji" w:hAnsi="Apple Color Emoji" w:cs="Apple Color Emoji"/>
          <w:color w:val="007400"/>
          <w:sz w:val="18"/>
          <w:szCs w:val="18"/>
          <w:lang w:eastAsia="en-US"/>
        </w:rPr>
        <w:t>👇</w:t>
      </w:r>
      <w:r w:rsidRPr="00034A51">
        <w:rPr>
          <w:rFonts w:ascii="Menlo" w:hAnsi="Menlo" w:cs="Menlo"/>
          <w:color w:val="007400"/>
          <w:sz w:val="18"/>
          <w:szCs w:val="18"/>
          <w:lang w:eastAsia="en-US"/>
        </w:rPr>
        <w:t xml:space="preserve"> Coloque os @IBActions abaixo </w:t>
      </w:r>
      <w:r w:rsidRPr="00034A51">
        <w:rPr>
          <w:rFonts w:ascii="Apple Color Emoji" w:hAnsi="Apple Color Emoji" w:cs="Apple Color Emoji"/>
          <w:color w:val="007400"/>
          <w:sz w:val="18"/>
          <w:szCs w:val="18"/>
          <w:lang w:eastAsia="en-US"/>
        </w:rPr>
        <w:t>👇</w:t>
      </w:r>
    </w:p>
    <w:p w14:paraId="45CF3850" w14:textId="77777777" w:rsidR="00034A51" w:rsidRPr="00034A51" w:rsidRDefault="00034A51" w:rsidP="00034A51">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034A51">
        <w:rPr>
          <w:rFonts w:ascii="Menlo" w:hAnsi="Menlo" w:cs="Menlo"/>
          <w:color w:val="000000"/>
          <w:sz w:val="18"/>
          <w:szCs w:val="18"/>
          <w:lang w:eastAsia="en-US"/>
        </w:rPr>
        <w:t xml:space="preserve">    </w:t>
      </w:r>
      <w:r w:rsidRPr="00034A51">
        <w:rPr>
          <w:rFonts w:ascii="Menlo" w:hAnsi="Menlo" w:cs="Menlo"/>
          <w:color w:val="AA0D91"/>
          <w:sz w:val="18"/>
          <w:szCs w:val="18"/>
          <w:lang w:eastAsia="en-US"/>
        </w:rPr>
        <w:t>@IBAction</w:t>
      </w:r>
      <w:r w:rsidRPr="00034A51">
        <w:rPr>
          <w:rFonts w:ascii="Menlo" w:hAnsi="Menlo" w:cs="Menlo"/>
          <w:color w:val="000000"/>
          <w:sz w:val="18"/>
          <w:szCs w:val="18"/>
          <w:lang w:eastAsia="en-US"/>
        </w:rPr>
        <w:t xml:space="preserve"> </w:t>
      </w:r>
      <w:r w:rsidRPr="00034A51">
        <w:rPr>
          <w:rFonts w:ascii="Menlo" w:hAnsi="Menlo" w:cs="Menlo"/>
          <w:color w:val="AA0D91"/>
          <w:sz w:val="18"/>
          <w:szCs w:val="18"/>
          <w:lang w:eastAsia="en-US"/>
        </w:rPr>
        <w:t>func</w:t>
      </w:r>
      <w:r w:rsidRPr="00034A51">
        <w:rPr>
          <w:rFonts w:ascii="Menlo" w:hAnsi="Menlo" w:cs="Menlo"/>
          <w:color w:val="000000"/>
          <w:sz w:val="18"/>
          <w:szCs w:val="18"/>
          <w:lang w:eastAsia="en-US"/>
        </w:rPr>
        <w:t xml:space="preserve"> playButtonTouchUpInside(</w:t>
      </w:r>
      <w:r w:rsidRPr="00034A51">
        <w:rPr>
          <w:rFonts w:ascii="Menlo" w:hAnsi="Menlo" w:cs="Menlo"/>
          <w:color w:val="AA0D91"/>
          <w:sz w:val="18"/>
          <w:szCs w:val="18"/>
          <w:lang w:eastAsia="en-US"/>
        </w:rPr>
        <w:t>_</w:t>
      </w:r>
      <w:r w:rsidRPr="00034A51">
        <w:rPr>
          <w:rFonts w:ascii="Menlo" w:hAnsi="Menlo" w:cs="Menlo"/>
          <w:color w:val="000000"/>
          <w:sz w:val="18"/>
          <w:szCs w:val="18"/>
          <w:lang w:eastAsia="en-US"/>
        </w:rPr>
        <w:t xml:space="preserve"> sender: </w:t>
      </w:r>
      <w:r w:rsidRPr="00034A51">
        <w:rPr>
          <w:rFonts w:ascii="Menlo" w:hAnsi="Menlo" w:cs="Menlo"/>
          <w:color w:val="5C2699"/>
          <w:sz w:val="18"/>
          <w:szCs w:val="18"/>
          <w:lang w:eastAsia="en-US"/>
        </w:rPr>
        <w:t>UIButton</w:t>
      </w:r>
      <w:r w:rsidRPr="00034A51">
        <w:rPr>
          <w:rFonts w:ascii="Menlo" w:hAnsi="Menlo" w:cs="Menlo"/>
          <w:color w:val="000000"/>
          <w:sz w:val="18"/>
          <w:szCs w:val="18"/>
          <w:lang w:eastAsia="en-US"/>
        </w:rPr>
        <w:t>) {</w:t>
      </w:r>
    </w:p>
    <w:p w14:paraId="1B1D65E2" w14:textId="39B02E01" w:rsidR="00034A51" w:rsidRPr="00034A51" w:rsidRDefault="00034A51" w:rsidP="00034A51">
      <w:pPr>
        <w:ind w:left="360"/>
        <w:rPr>
          <w:sz w:val="18"/>
          <w:szCs w:val="18"/>
          <w:lang w:eastAsia="en-US"/>
        </w:rPr>
      </w:pPr>
      <w:r w:rsidRPr="00034A51">
        <w:rPr>
          <w:rFonts w:ascii="Menlo" w:hAnsi="Menlo" w:cs="Menlo"/>
          <w:color w:val="000000"/>
          <w:sz w:val="18"/>
          <w:szCs w:val="18"/>
          <w:lang w:eastAsia="en-US"/>
        </w:rPr>
        <w:t xml:space="preserve">    }</w:t>
      </w:r>
    </w:p>
    <w:p w14:paraId="1C2C9C66" w14:textId="6AAA59C2" w:rsidR="00034A51" w:rsidRDefault="007B05F9" w:rsidP="00515A05">
      <w:pPr>
        <w:pStyle w:val="PargrafodaLista"/>
        <w:numPr>
          <w:ilvl w:val="0"/>
          <w:numId w:val="86"/>
        </w:numPr>
        <w:rPr>
          <w:lang w:eastAsia="en-US"/>
        </w:rPr>
      </w:pPr>
      <w:r>
        <w:rPr>
          <w:lang w:eastAsia="en-US"/>
        </w:rPr>
        <w:t>Agora insira o seguinte código dentro deste método:</w:t>
      </w:r>
    </w:p>
    <w:p w14:paraId="01A78D5C" w14:textId="77777777" w:rsidR="007B05F9" w:rsidRDefault="007B05F9" w:rsidP="007B05F9">
      <w:pPr>
        <w:rPr>
          <w:lang w:eastAsia="en-US"/>
        </w:rPr>
      </w:pPr>
    </w:p>
    <w:p w14:paraId="598145D0"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AA0D91"/>
          <w:sz w:val="18"/>
          <w:szCs w:val="18"/>
          <w:lang w:eastAsia="en-US"/>
        </w:rPr>
        <w:t>if</w:t>
      </w:r>
      <w:r w:rsidRPr="007B05F9">
        <w:rPr>
          <w:rFonts w:ascii="Menlo" w:hAnsi="Menlo" w:cs="Menlo"/>
          <w:color w:val="000000"/>
          <w:sz w:val="18"/>
          <w:szCs w:val="18"/>
          <w:lang w:eastAsia="en-US"/>
        </w:rPr>
        <w:t xml:space="preserve"> sender.</w:t>
      </w:r>
      <w:r w:rsidRPr="007B05F9">
        <w:rPr>
          <w:rFonts w:ascii="Menlo" w:hAnsi="Menlo" w:cs="Menlo"/>
          <w:color w:val="5C2699"/>
          <w:sz w:val="18"/>
          <w:szCs w:val="18"/>
          <w:lang w:eastAsia="en-US"/>
        </w:rPr>
        <w:t>isSelected</w:t>
      </w:r>
      <w:r w:rsidRPr="007B05F9">
        <w:rPr>
          <w:rFonts w:ascii="Menlo" w:hAnsi="Menlo" w:cs="Menlo"/>
          <w:color w:val="000000"/>
          <w:sz w:val="18"/>
          <w:szCs w:val="18"/>
          <w:lang w:eastAsia="en-US"/>
        </w:rPr>
        <w:t xml:space="preserve"> {</w:t>
      </w:r>
    </w:p>
    <w:p w14:paraId="4F600F6F"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26474B"/>
          <w:sz w:val="18"/>
          <w:szCs w:val="18"/>
          <w:lang w:eastAsia="en-US"/>
        </w:rPr>
        <w:t>pauseTimer</w:t>
      </w:r>
      <w:r w:rsidRPr="007B05F9">
        <w:rPr>
          <w:rFonts w:ascii="Menlo" w:hAnsi="Menlo" w:cs="Menlo"/>
          <w:color w:val="000000"/>
          <w:sz w:val="18"/>
          <w:szCs w:val="18"/>
          <w:lang w:eastAsia="en-US"/>
        </w:rPr>
        <w:t>()</w:t>
      </w:r>
    </w:p>
    <w:p w14:paraId="333CEB1E"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AA0D91"/>
          <w:sz w:val="18"/>
          <w:szCs w:val="18"/>
          <w:lang w:eastAsia="en-US"/>
        </w:rPr>
        <w:t>else</w:t>
      </w:r>
      <w:r w:rsidRPr="007B05F9">
        <w:rPr>
          <w:rFonts w:ascii="Menlo" w:hAnsi="Menlo" w:cs="Menlo"/>
          <w:color w:val="000000"/>
          <w:sz w:val="18"/>
          <w:szCs w:val="18"/>
          <w:lang w:eastAsia="en-US"/>
        </w:rPr>
        <w:t>{</w:t>
      </w:r>
    </w:p>
    <w:p w14:paraId="4314B6EA" w14:textId="77777777"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r w:rsidRPr="007B05F9">
        <w:rPr>
          <w:rFonts w:ascii="Menlo" w:hAnsi="Menlo" w:cs="Menlo"/>
          <w:color w:val="26474B"/>
          <w:sz w:val="18"/>
          <w:szCs w:val="18"/>
          <w:lang w:eastAsia="en-US"/>
        </w:rPr>
        <w:t>resumeTimer</w:t>
      </w:r>
      <w:r w:rsidRPr="007B05F9">
        <w:rPr>
          <w:rFonts w:ascii="Menlo" w:hAnsi="Menlo" w:cs="Menlo"/>
          <w:color w:val="000000"/>
          <w:sz w:val="18"/>
          <w:szCs w:val="18"/>
          <w:lang w:eastAsia="en-US"/>
        </w:rPr>
        <w:t>()</w:t>
      </w:r>
    </w:p>
    <w:p w14:paraId="56BBCC78" w14:textId="0FB8B1C5" w:rsidR="007B05F9" w:rsidRPr="007B05F9" w:rsidRDefault="007B05F9" w:rsidP="007B05F9">
      <w:pPr>
        <w:widowControl w:val="0"/>
        <w:tabs>
          <w:tab w:val="left" w:pos="692"/>
        </w:tabs>
        <w:autoSpaceDE w:val="0"/>
        <w:autoSpaceDN w:val="0"/>
        <w:adjustRightInd w:val="0"/>
        <w:spacing w:before="0" w:after="0"/>
        <w:ind w:left="360"/>
        <w:jc w:val="left"/>
        <w:rPr>
          <w:rFonts w:ascii="Menlo" w:hAnsi="Menlo" w:cs="Menlo"/>
          <w:color w:val="000000"/>
          <w:sz w:val="18"/>
          <w:szCs w:val="18"/>
          <w:lang w:eastAsia="en-US"/>
        </w:rPr>
      </w:pPr>
      <w:r w:rsidRPr="007B05F9">
        <w:rPr>
          <w:rFonts w:ascii="Menlo" w:hAnsi="Menlo" w:cs="Menlo"/>
          <w:color w:val="000000"/>
          <w:sz w:val="18"/>
          <w:szCs w:val="18"/>
          <w:lang w:eastAsia="en-US"/>
        </w:rPr>
        <w:t xml:space="preserve">        }</w:t>
      </w:r>
    </w:p>
    <w:p w14:paraId="2079A7F1" w14:textId="7DA0080F" w:rsidR="007B05F9" w:rsidRDefault="007B05F9" w:rsidP="007B05F9">
      <w:pPr>
        <w:ind w:left="360"/>
        <w:rPr>
          <w:rFonts w:ascii="Menlo" w:hAnsi="Menlo" w:cs="Menlo"/>
          <w:color w:val="5C2699"/>
          <w:sz w:val="18"/>
          <w:szCs w:val="18"/>
          <w:lang w:eastAsia="en-US"/>
        </w:rPr>
      </w:pPr>
      <w:r w:rsidRPr="007B05F9">
        <w:rPr>
          <w:rFonts w:ascii="Menlo" w:hAnsi="Menlo" w:cs="Menlo"/>
          <w:color w:val="000000"/>
          <w:sz w:val="18"/>
          <w:szCs w:val="18"/>
          <w:lang w:eastAsia="en-US"/>
        </w:rPr>
        <w:t xml:space="preserve">        sender.</w:t>
      </w:r>
      <w:r w:rsidRPr="007B05F9">
        <w:rPr>
          <w:rFonts w:ascii="Menlo" w:hAnsi="Menlo" w:cs="Menlo"/>
          <w:color w:val="5C2699"/>
          <w:sz w:val="18"/>
          <w:szCs w:val="18"/>
          <w:lang w:eastAsia="en-US"/>
        </w:rPr>
        <w:t>isSelected</w:t>
      </w:r>
      <w:r w:rsidRPr="007B05F9">
        <w:rPr>
          <w:rFonts w:ascii="Menlo" w:hAnsi="Menlo" w:cs="Menlo"/>
          <w:color w:val="000000"/>
          <w:sz w:val="18"/>
          <w:szCs w:val="18"/>
          <w:lang w:eastAsia="en-US"/>
        </w:rPr>
        <w:t xml:space="preserve"> = </w:t>
      </w:r>
      <w:r w:rsidRPr="007B05F9">
        <w:rPr>
          <w:rFonts w:ascii="Menlo" w:hAnsi="Menlo" w:cs="Menlo"/>
          <w:color w:val="2E0D6E"/>
          <w:sz w:val="18"/>
          <w:szCs w:val="18"/>
          <w:lang w:eastAsia="en-US"/>
        </w:rPr>
        <w:t>!</w:t>
      </w:r>
      <w:r w:rsidRPr="007B05F9">
        <w:rPr>
          <w:rFonts w:ascii="Menlo" w:hAnsi="Menlo" w:cs="Menlo"/>
          <w:color w:val="000000"/>
          <w:sz w:val="18"/>
          <w:szCs w:val="18"/>
          <w:lang w:eastAsia="en-US"/>
        </w:rPr>
        <w:t>sender.</w:t>
      </w:r>
      <w:r w:rsidRPr="007B05F9">
        <w:rPr>
          <w:rFonts w:ascii="Menlo" w:hAnsi="Menlo" w:cs="Menlo"/>
          <w:color w:val="5C2699"/>
          <w:sz w:val="18"/>
          <w:szCs w:val="18"/>
          <w:lang w:eastAsia="en-US"/>
        </w:rPr>
        <w:t>isSelected</w:t>
      </w:r>
    </w:p>
    <w:p w14:paraId="7FC4360A" w14:textId="43525D47" w:rsidR="007B05F9" w:rsidRDefault="007B05F9" w:rsidP="007B05F9">
      <w:pPr>
        <w:rPr>
          <w:lang w:eastAsia="en-US"/>
        </w:rPr>
      </w:pPr>
      <w:r>
        <w:rPr>
          <w:lang w:eastAsia="en-US"/>
        </w:rPr>
        <w:t xml:space="preserve">Vamos entender. Caso o estado do botão seja </w:t>
      </w:r>
      <w:r>
        <w:rPr>
          <w:b/>
          <w:lang w:eastAsia="en-US"/>
        </w:rPr>
        <w:t xml:space="preserve">selecionado, </w:t>
      </w:r>
      <w:r>
        <w:rPr>
          <w:lang w:eastAsia="en-US"/>
        </w:rPr>
        <w:t>então estamos “tocando” a música e neste caso ao tocar no botão devemos pausar a música. Caso contrário, iniciamos a música ou continuamos de onde ela parou. Estamos utilizando termos como “tocar música” mas entenda como “iniciar o temporizador”, pois ainda não temos músicas. Ao final deste método trocamos o estado do botão.</w:t>
      </w:r>
    </w:p>
    <w:p w14:paraId="6AF48E6C" w14:textId="77777777" w:rsidR="00517B49" w:rsidRDefault="00517B49" w:rsidP="007B05F9">
      <w:pPr>
        <w:rPr>
          <w:lang w:eastAsia="en-US"/>
        </w:rPr>
      </w:pPr>
    </w:p>
    <w:p w14:paraId="4308B999" w14:textId="6098C6F5" w:rsidR="00517B49" w:rsidRDefault="00517B49" w:rsidP="007B05F9">
      <w:pPr>
        <w:rPr>
          <w:lang w:eastAsia="en-US"/>
        </w:rPr>
      </w:pPr>
      <w:r>
        <w:rPr>
          <w:lang w:eastAsia="en-US"/>
        </w:rPr>
        <w:t>Execute e veja!</w:t>
      </w:r>
    </w:p>
    <w:p w14:paraId="40C4FFDE" w14:textId="77777777" w:rsidR="00517B49" w:rsidRDefault="00517B49" w:rsidP="007B05F9">
      <w:pPr>
        <w:rPr>
          <w:lang w:eastAsia="en-US"/>
        </w:rPr>
      </w:pPr>
    </w:p>
    <w:p w14:paraId="601580A4" w14:textId="473D210B" w:rsidR="00517B49" w:rsidRDefault="00517B49" w:rsidP="007B05F9">
      <w:pPr>
        <w:rPr>
          <w:lang w:eastAsia="en-US"/>
        </w:rPr>
      </w:pPr>
      <w:r>
        <w:rPr>
          <w:lang w:eastAsia="en-US"/>
        </w:rPr>
        <w:t xml:space="preserve">Toque no botão </w:t>
      </w:r>
      <w:r>
        <w:rPr>
          <w:b/>
          <w:lang w:eastAsia="en-US"/>
        </w:rPr>
        <w:t xml:space="preserve">play </w:t>
      </w:r>
      <w:r>
        <w:rPr>
          <w:lang w:eastAsia="en-US"/>
        </w:rPr>
        <w:t>e veja o tempo remanescente da música está diminuindo, o tempo corrido da música aumentando, o botão play virar pause e o slider progredir sozinho. Mas ainda falta alguma coisa. Mexa no slider.</w:t>
      </w:r>
    </w:p>
    <w:p w14:paraId="497A0F3B" w14:textId="0CA9B79B" w:rsidR="00517B49" w:rsidRDefault="00517B49" w:rsidP="007B05F9">
      <w:pPr>
        <w:rPr>
          <w:lang w:eastAsia="en-US"/>
        </w:rPr>
      </w:pPr>
      <w:r>
        <w:rPr>
          <w:lang w:eastAsia="en-US"/>
        </w:rPr>
        <w:t>Ele não irá te obedescer. Para isto devemos dar uma ação para ele. Siga os passos:</w:t>
      </w:r>
    </w:p>
    <w:p w14:paraId="06F55425" w14:textId="38056D21" w:rsidR="00517B49" w:rsidRDefault="00517B49" w:rsidP="00517B49">
      <w:pPr>
        <w:pStyle w:val="PargrafodaLista"/>
        <w:numPr>
          <w:ilvl w:val="0"/>
          <w:numId w:val="87"/>
        </w:numPr>
        <w:rPr>
          <w:lang w:eastAsia="en-US"/>
        </w:rPr>
      </w:pPr>
      <w:r>
        <w:rPr>
          <w:lang w:eastAsia="en-US"/>
        </w:rPr>
        <w:t>Como feito no botão, adicione uma ação para o slider.</w:t>
      </w:r>
    </w:p>
    <w:p w14:paraId="02AE0E99" w14:textId="070072C7" w:rsidR="00AF61D9" w:rsidRDefault="00AF61D9" w:rsidP="00517B49">
      <w:pPr>
        <w:pStyle w:val="PargrafodaLista"/>
        <w:numPr>
          <w:ilvl w:val="0"/>
          <w:numId w:val="87"/>
        </w:numPr>
        <w:rPr>
          <w:lang w:eastAsia="en-US"/>
        </w:rPr>
      </w:pPr>
      <w:r>
        <w:rPr>
          <w:lang w:eastAsia="en-US"/>
        </w:rPr>
        <w:t>Desta vez o evento deverá ser Value Changed</w:t>
      </w:r>
      <w:r w:rsidR="00367410">
        <w:rPr>
          <w:lang w:eastAsia="en-US"/>
        </w:rPr>
        <w:t xml:space="preserve"> (será o valor padrão):</w:t>
      </w:r>
    </w:p>
    <w:p w14:paraId="2CA735AD" w14:textId="77BE812C" w:rsidR="00367410" w:rsidRDefault="00367410" w:rsidP="00367410">
      <w:pPr>
        <w:jc w:val="center"/>
        <w:rPr>
          <w:lang w:eastAsia="en-US"/>
        </w:rPr>
      </w:pPr>
      <w:r>
        <w:rPr>
          <w:noProof/>
        </w:rPr>
        <w:lastRenderedPageBreak/>
        <w:drawing>
          <wp:inline distT="0" distB="0" distL="0" distR="0" wp14:anchorId="626E7675" wp14:editId="0C196548">
            <wp:extent cx="1630932" cy="1045308"/>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a de Tela 2016-11-21 às 00.59.42.png"/>
                    <pic:cNvPicPr/>
                  </pic:nvPicPr>
                  <pic:blipFill>
                    <a:blip r:embed="rId88">
                      <a:extLst>
                        <a:ext uri="{28A0092B-C50C-407E-A947-70E740481C1C}">
                          <a14:useLocalDpi xmlns:a14="http://schemas.microsoft.com/office/drawing/2010/main" val="0"/>
                        </a:ext>
                      </a:extLst>
                    </a:blip>
                    <a:stretch>
                      <a:fillRect/>
                    </a:stretch>
                  </pic:blipFill>
                  <pic:spPr>
                    <a:xfrm>
                      <a:off x="0" y="0"/>
                      <a:ext cx="1641515" cy="1052091"/>
                    </a:xfrm>
                    <a:prstGeom prst="rect">
                      <a:avLst/>
                    </a:prstGeom>
                  </pic:spPr>
                </pic:pic>
              </a:graphicData>
            </a:graphic>
          </wp:inline>
        </w:drawing>
      </w:r>
    </w:p>
    <w:p w14:paraId="521EE9E9" w14:textId="2735A86E" w:rsidR="00367410" w:rsidRDefault="00367410" w:rsidP="00517B49">
      <w:pPr>
        <w:pStyle w:val="PargrafodaLista"/>
        <w:numPr>
          <w:ilvl w:val="0"/>
          <w:numId w:val="87"/>
        </w:numPr>
        <w:rPr>
          <w:lang w:eastAsia="en-US"/>
        </w:rPr>
      </w:pPr>
      <w:r>
        <w:rPr>
          <w:lang w:eastAsia="en-US"/>
        </w:rPr>
        <w:t>No método criado insira as seguintes instruções:</w:t>
      </w:r>
    </w:p>
    <w:p w14:paraId="660D6E70" w14:textId="5BE310B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3F6E74"/>
          <w:sz w:val="18"/>
          <w:szCs w:val="18"/>
          <w:lang w:eastAsia="en-US"/>
        </w:rPr>
        <w:t>remaingTime</w:t>
      </w:r>
      <w:r w:rsidRPr="00D67A52">
        <w:rPr>
          <w:rFonts w:ascii="Menlo" w:hAnsi="Menlo" w:cs="Menlo"/>
          <w:color w:val="000000"/>
          <w:sz w:val="18"/>
          <w:szCs w:val="18"/>
          <w:lang w:eastAsia="en-US"/>
        </w:rPr>
        <w:t xml:space="preserve"> = </w:t>
      </w:r>
      <w:r w:rsidRPr="00D67A52">
        <w:rPr>
          <w:rFonts w:ascii="Menlo" w:hAnsi="Menlo" w:cs="Menlo"/>
          <w:color w:val="5C2699"/>
          <w:sz w:val="18"/>
          <w:szCs w:val="18"/>
          <w:lang w:eastAsia="en-US"/>
        </w:rPr>
        <w:t>TimeInterval</w:t>
      </w:r>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r w:rsidRPr="00D67A52">
        <w:rPr>
          <w:rFonts w:ascii="Menlo" w:hAnsi="Menlo" w:cs="Menlo"/>
          <w:color w:val="000000"/>
          <w:sz w:val="18"/>
          <w:szCs w:val="18"/>
          <w:lang w:eastAsia="en-US"/>
        </w:rPr>
        <w:t>)</w:t>
      </w:r>
    </w:p>
    <w:p w14:paraId="1F00EDF0" w14:textId="15F04C62"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3F6E74"/>
          <w:sz w:val="18"/>
          <w:szCs w:val="18"/>
          <w:lang w:eastAsia="en-US"/>
        </w:rPr>
      </w:pPr>
      <w:r w:rsidRPr="00D67A52">
        <w:rPr>
          <w:rFonts w:ascii="Menlo" w:hAnsi="Menlo" w:cs="Menlo"/>
          <w:color w:val="3F6E74"/>
          <w:sz w:val="18"/>
          <w:szCs w:val="18"/>
          <w:lang w:eastAsia="en-US"/>
        </w:rPr>
        <w:t>totalPlayed</w:t>
      </w:r>
      <w:r w:rsidRPr="00D67A52">
        <w:rPr>
          <w:rFonts w:ascii="Menlo" w:hAnsi="Menlo" w:cs="Menlo"/>
          <w:color w:val="000000"/>
          <w:sz w:val="18"/>
          <w:szCs w:val="18"/>
          <w:lang w:eastAsia="en-US"/>
        </w:rPr>
        <w:t xml:space="preserve"> = </w:t>
      </w:r>
      <w:r w:rsidRPr="00D67A52">
        <w:rPr>
          <w:rFonts w:ascii="Menlo" w:hAnsi="Menlo" w:cs="Menlo"/>
          <w:color w:val="3F6E74"/>
          <w:sz w:val="18"/>
          <w:szCs w:val="18"/>
          <w:lang w:eastAsia="en-US"/>
        </w:rPr>
        <w:t>musicDuration</w:t>
      </w:r>
      <w:r w:rsidRPr="00D67A52">
        <w:rPr>
          <w:rFonts w:ascii="Menlo" w:hAnsi="Menlo" w:cs="Menlo"/>
          <w:color w:val="000000"/>
          <w:sz w:val="18"/>
          <w:szCs w:val="18"/>
          <w:lang w:eastAsia="en-US"/>
        </w:rPr>
        <w:t xml:space="preserve"> </w:t>
      </w:r>
      <w:r>
        <w:rPr>
          <w:rFonts w:ascii="Menlo" w:hAnsi="Menlo" w:cs="Menlo"/>
          <w:color w:val="000000"/>
          <w:sz w:val="18"/>
          <w:szCs w:val="18"/>
          <w:lang w:eastAsia="en-US"/>
        </w:rPr>
        <w:t>–</w:t>
      </w:r>
      <w:r w:rsidRPr="00D67A52">
        <w:rPr>
          <w:rFonts w:ascii="Menlo" w:hAnsi="Menlo" w:cs="Menlo"/>
          <w:color w:val="000000"/>
          <w:sz w:val="18"/>
          <w:szCs w:val="18"/>
          <w:lang w:eastAsia="en-US"/>
        </w:rPr>
        <w:t xml:space="preserve"> </w:t>
      </w:r>
      <w:r w:rsidRPr="00D67A52">
        <w:rPr>
          <w:rFonts w:ascii="Menlo" w:hAnsi="Menlo" w:cs="Menlo"/>
          <w:color w:val="3F6E74"/>
          <w:sz w:val="18"/>
          <w:szCs w:val="18"/>
          <w:lang w:eastAsia="en-US"/>
        </w:rPr>
        <w:t>remaingTim</w:t>
      </w:r>
      <w:r>
        <w:rPr>
          <w:rFonts w:ascii="Menlo" w:hAnsi="Menlo" w:cs="Menlo"/>
          <w:color w:val="3F6E74"/>
          <w:sz w:val="18"/>
          <w:szCs w:val="18"/>
          <w:lang w:eastAsia="en-US"/>
        </w:rPr>
        <w:t>e</w:t>
      </w:r>
    </w:p>
    <w:p w14:paraId="7837F3DF" w14:textId="01B4D786" w:rsidR="00367410"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01229834" w14:textId="1917E5F1" w:rsidR="00367410" w:rsidRDefault="00367410" w:rsidP="00517B49">
      <w:pPr>
        <w:pStyle w:val="PargrafodaLista"/>
        <w:numPr>
          <w:ilvl w:val="0"/>
          <w:numId w:val="87"/>
        </w:numPr>
        <w:rPr>
          <w:lang w:eastAsia="en-US"/>
        </w:rPr>
      </w:pPr>
      <w:r>
        <w:rPr>
          <w:lang w:eastAsia="en-US"/>
        </w:rPr>
        <w:t>O novo método ficará da seguinte forma:</w:t>
      </w:r>
    </w:p>
    <w:p w14:paraId="0A981690" w14:textId="07583D82"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AA0D91"/>
          <w:sz w:val="18"/>
          <w:szCs w:val="18"/>
          <w:lang w:eastAsia="en-US"/>
        </w:rPr>
        <w:t>@IBAction</w:t>
      </w:r>
      <w:r w:rsidRPr="00D67A52">
        <w:rPr>
          <w:rFonts w:ascii="Menlo" w:hAnsi="Menlo" w:cs="Menlo"/>
          <w:color w:val="000000"/>
          <w:sz w:val="18"/>
          <w:szCs w:val="18"/>
          <w:lang w:eastAsia="en-US"/>
        </w:rPr>
        <w:t xml:space="preserve"> </w:t>
      </w:r>
      <w:r w:rsidRPr="00D67A52">
        <w:rPr>
          <w:rFonts w:ascii="Menlo" w:hAnsi="Menlo" w:cs="Menlo"/>
          <w:color w:val="AA0D91"/>
          <w:sz w:val="18"/>
          <w:szCs w:val="18"/>
          <w:lang w:eastAsia="en-US"/>
        </w:rPr>
        <w:t>func</w:t>
      </w:r>
      <w:r w:rsidRPr="00D67A52">
        <w:rPr>
          <w:rFonts w:ascii="Menlo" w:hAnsi="Menlo" w:cs="Menlo"/>
          <w:color w:val="000000"/>
          <w:sz w:val="18"/>
          <w:szCs w:val="18"/>
          <w:lang w:eastAsia="en-US"/>
        </w:rPr>
        <w:t xml:space="preserve"> sliderValueChanged(</w:t>
      </w:r>
      <w:r w:rsidRPr="00D67A52">
        <w:rPr>
          <w:rFonts w:ascii="Menlo" w:hAnsi="Menlo" w:cs="Menlo"/>
          <w:color w:val="AA0D91"/>
          <w:sz w:val="18"/>
          <w:szCs w:val="18"/>
          <w:lang w:eastAsia="en-US"/>
        </w:rPr>
        <w:t>_</w:t>
      </w:r>
      <w:r w:rsidRPr="00D67A52">
        <w:rPr>
          <w:rFonts w:ascii="Menlo" w:hAnsi="Menlo" w:cs="Menlo"/>
          <w:color w:val="000000"/>
          <w:sz w:val="18"/>
          <w:szCs w:val="18"/>
          <w:lang w:eastAsia="en-US"/>
        </w:rPr>
        <w:t xml:space="preserve"> sender: </w:t>
      </w:r>
      <w:r w:rsidRPr="00D67A52">
        <w:rPr>
          <w:rFonts w:ascii="Menlo" w:hAnsi="Menlo" w:cs="Menlo"/>
          <w:color w:val="5C2699"/>
          <w:sz w:val="18"/>
          <w:szCs w:val="18"/>
          <w:lang w:eastAsia="en-US"/>
        </w:rPr>
        <w:t>UISlider</w:t>
      </w:r>
      <w:r w:rsidRPr="00D67A52">
        <w:rPr>
          <w:rFonts w:ascii="Menlo" w:hAnsi="Menlo" w:cs="Menlo"/>
          <w:color w:val="000000"/>
          <w:sz w:val="18"/>
          <w:szCs w:val="18"/>
          <w:lang w:eastAsia="en-US"/>
        </w:rPr>
        <w:t>) {</w:t>
      </w:r>
    </w:p>
    <w:p w14:paraId="07A651A1" w14:textId="5E20D029"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00764927" w:rsidRPr="00D67A52">
        <w:rPr>
          <w:rFonts w:ascii="Menlo" w:hAnsi="Menlo" w:cs="Menlo"/>
          <w:color w:val="3F6E74"/>
          <w:sz w:val="18"/>
          <w:szCs w:val="18"/>
          <w:lang w:eastAsia="en-US"/>
        </w:rPr>
        <w:t>totalPlayed</w:t>
      </w:r>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r w:rsidRPr="00D67A52">
        <w:rPr>
          <w:rFonts w:ascii="Menlo" w:hAnsi="Menlo" w:cs="Menlo"/>
          <w:color w:val="5C2699"/>
          <w:sz w:val="18"/>
          <w:szCs w:val="18"/>
          <w:lang w:eastAsia="en-US"/>
        </w:rPr>
        <w:t>TimeInterval</w:t>
      </w:r>
      <w:r w:rsidRPr="00D67A52">
        <w:rPr>
          <w:rFonts w:ascii="Menlo" w:hAnsi="Menlo" w:cs="Menlo"/>
          <w:color w:val="000000"/>
          <w:sz w:val="18"/>
          <w:szCs w:val="18"/>
          <w:lang w:eastAsia="en-US"/>
        </w:rPr>
        <w:t>(sender.</w:t>
      </w:r>
      <w:r w:rsidRPr="00D67A52">
        <w:rPr>
          <w:rFonts w:ascii="Menlo" w:hAnsi="Menlo" w:cs="Menlo"/>
          <w:color w:val="5C2699"/>
          <w:sz w:val="18"/>
          <w:szCs w:val="18"/>
          <w:lang w:eastAsia="en-US"/>
        </w:rPr>
        <w:t>value</w:t>
      </w:r>
      <w:r w:rsidRPr="00D67A52">
        <w:rPr>
          <w:rFonts w:ascii="Menlo" w:hAnsi="Menlo" w:cs="Menlo"/>
          <w:color w:val="000000"/>
          <w:sz w:val="18"/>
          <w:szCs w:val="18"/>
          <w:lang w:eastAsia="en-US"/>
        </w:rPr>
        <w:t>)</w:t>
      </w:r>
    </w:p>
    <w:p w14:paraId="129653A0" w14:textId="6B27253A"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00764927" w:rsidRPr="00D67A52">
        <w:rPr>
          <w:rFonts w:ascii="Menlo" w:hAnsi="Menlo" w:cs="Menlo"/>
          <w:color w:val="3F6E74"/>
          <w:sz w:val="18"/>
          <w:szCs w:val="18"/>
          <w:lang w:eastAsia="en-US"/>
        </w:rPr>
        <w:t>remaingTime</w:t>
      </w:r>
      <w:r w:rsidR="00764927" w:rsidRPr="00D67A52">
        <w:rPr>
          <w:rFonts w:ascii="Menlo" w:hAnsi="Menlo" w:cs="Menlo"/>
          <w:color w:val="000000"/>
          <w:sz w:val="18"/>
          <w:szCs w:val="18"/>
          <w:lang w:eastAsia="en-US"/>
        </w:rPr>
        <w:t xml:space="preserve"> </w:t>
      </w:r>
      <w:r w:rsidRPr="00D67A52">
        <w:rPr>
          <w:rFonts w:ascii="Menlo" w:hAnsi="Menlo" w:cs="Menlo"/>
          <w:color w:val="000000"/>
          <w:sz w:val="18"/>
          <w:szCs w:val="18"/>
          <w:lang w:eastAsia="en-US"/>
        </w:rPr>
        <w:t xml:space="preserve">= </w:t>
      </w:r>
      <w:r w:rsidRPr="00D67A52">
        <w:rPr>
          <w:rFonts w:ascii="Menlo" w:hAnsi="Menlo" w:cs="Menlo"/>
          <w:color w:val="3F6E74"/>
          <w:sz w:val="18"/>
          <w:szCs w:val="18"/>
          <w:lang w:eastAsia="en-US"/>
        </w:rPr>
        <w:t>musicDuration</w:t>
      </w:r>
      <w:r w:rsidRPr="00D67A52">
        <w:rPr>
          <w:rFonts w:ascii="Menlo" w:hAnsi="Menlo" w:cs="Menlo"/>
          <w:color w:val="000000"/>
          <w:sz w:val="18"/>
          <w:szCs w:val="18"/>
          <w:lang w:eastAsia="en-US"/>
        </w:rPr>
        <w:t xml:space="preserve"> - </w:t>
      </w:r>
      <w:r w:rsidR="00764927" w:rsidRPr="00D67A52">
        <w:rPr>
          <w:rFonts w:ascii="Menlo" w:hAnsi="Menlo" w:cs="Menlo"/>
          <w:color w:val="3F6E74"/>
          <w:sz w:val="18"/>
          <w:szCs w:val="18"/>
          <w:lang w:eastAsia="en-US"/>
        </w:rPr>
        <w:t>totalPlayed</w:t>
      </w:r>
    </w:p>
    <w:p w14:paraId="2C12D534" w14:textId="77777777"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p>
    <w:p w14:paraId="284B2E15" w14:textId="77777777" w:rsid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 xml:space="preserve">    </w:t>
      </w:r>
      <w:r w:rsidRPr="00D67A52">
        <w:rPr>
          <w:rFonts w:ascii="Menlo" w:hAnsi="Menlo" w:cs="Menlo"/>
          <w:color w:val="26474B"/>
          <w:sz w:val="18"/>
          <w:szCs w:val="18"/>
          <w:lang w:eastAsia="en-US"/>
        </w:rPr>
        <w:t>updateLabels</w:t>
      </w:r>
      <w:r w:rsidRPr="00D67A52">
        <w:rPr>
          <w:rFonts w:ascii="Menlo" w:hAnsi="Menlo" w:cs="Menlo"/>
          <w:color w:val="000000"/>
          <w:sz w:val="18"/>
          <w:szCs w:val="18"/>
          <w:lang w:eastAsia="en-US"/>
        </w:rPr>
        <w:t>()</w:t>
      </w:r>
    </w:p>
    <w:p w14:paraId="46533487" w14:textId="6733A7FB" w:rsidR="00D67A52" w:rsidRPr="00D67A52" w:rsidRDefault="00D67A52" w:rsidP="00D67A52">
      <w:pPr>
        <w:widowControl w:val="0"/>
        <w:tabs>
          <w:tab w:val="left" w:pos="692"/>
        </w:tabs>
        <w:autoSpaceDE w:val="0"/>
        <w:autoSpaceDN w:val="0"/>
        <w:adjustRightInd w:val="0"/>
        <w:spacing w:before="0" w:after="0"/>
        <w:ind w:left="1134"/>
        <w:jc w:val="left"/>
        <w:rPr>
          <w:rFonts w:ascii="Menlo" w:hAnsi="Menlo" w:cs="Menlo"/>
          <w:color w:val="000000"/>
          <w:sz w:val="18"/>
          <w:szCs w:val="18"/>
          <w:lang w:eastAsia="en-US"/>
        </w:rPr>
      </w:pPr>
      <w:r w:rsidRPr="00D67A52">
        <w:rPr>
          <w:rFonts w:ascii="Menlo" w:hAnsi="Menlo" w:cs="Menlo"/>
          <w:color w:val="000000"/>
          <w:sz w:val="18"/>
          <w:szCs w:val="18"/>
          <w:lang w:eastAsia="en-US"/>
        </w:rPr>
        <w:t>}</w:t>
      </w:r>
    </w:p>
    <w:p w14:paraId="44FF8180" w14:textId="77777777" w:rsidR="00367410" w:rsidRDefault="00367410" w:rsidP="00367410">
      <w:pPr>
        <w:ind w:left="360"/>
        <w:rPr>
          <w:lang w:eastAsia="en-US"/>
        </w:rPr>
      </w:pPr>
    </w:p>
    <w:p w14:paraId="5C581F20" w14:textId="2C73F983" w:rsidR="00367410" w:rsidRDefault="00367410" w:rsidP="00764927">
      <w:pPr>
        <w:rPr>
          <w:lang w:eastAsia="en-US"/>
        </w:rPr>
      </w:pPr>
      <w:r>
        <w:rPr>
          <w:lang w:eastAsia="en-US"/>
        </w:rPr>
        <w:t>Execute o código e teste novamente. O Slider irá te obedecer, pois quando você muda seu valor, ele muda o valor das variáveis de controle de tempo.</w:t>
      </w:r>
    </w:p>
    <w:p w14:paraId="2BDEAFC7" w14:textId="77777777" w:rsidR="00764927" w:rsidRDefault="00764927" w:rsidP="00764927">
      <w:pPr>
        <w:rPr>
          <w:lang w:eastAsia="en-US"/>
        </w:rPr>
      </w:pPr>
    </w:p>
    <w:p w14:paraId="5DDF8F7F" w14:textId="25A8B114" w:rsidR="00764927" w:rsidRDefault="00764927" w:rsidP="00764927">
      <w:pPr>
        <w:pStyle w:val="Ttulo2"/>
        <w:ind w:left="709"/>
        <w:rPr>
          <w:lang w:eastAsia="en-US"/>
        </w:rPr>
      </w:pPr>
      <w:r>
        <w:rPr>
          <w:lang w:eastAsia="en-US"/>
        </w:rPr>
        <w:t>Resumo</w:t>
      </w:r>
    </w:p>
    <w:p w14:paraId="6490E4DC" w14:textId="26B57B5A" w:rsidR="00764927" w:rsidRPr="00764927" w:rsidRDefault="00764927" w:rsidP="00764927">
      <w:r>
        <w:t>Nesta aula você aprendeu como funcionam os controles de entrada e seus eventos. Vimos também como é fácil referenciar um componente do interface builder no código, se comparado com o Android. O uso dos modificadores @IBOutlet e @IBAction nos lembra o uso da biblioteca ButterKnife do Android, que é utilizada justamente para facilitar esta tarefa. Você aprendeu a manipular eventos, estados do botão e utilizar o slider como controlador.</w:t>
      </w:r>
      <w:bookmarkStart w:id="1590" w:name="_GoBack"/>
      <w:bookmarkEnd w:id="1590"/>
    </w:p>
    <w:p w14:paraId="3883D444" w14:textId="12B8FD71" w:rsidR="00764927" w:rsidRPr="00764927" w:rsidRDefault="00764927" w:rsidP="00764927">
      <w:pPr>
        <w:pStyle w:val="Ttulo2"/>
        <w:numPr>
          <w:ilvl w:val="0"/>
          <w:numId w:val="0"/>
        </w:numPr>
        <w:rPr>
          <w:lang w:eastAsia="en-US"/>
        </w:rPr>
      </w:pPr>
    </w:p>
    <w:p w14:paraId="5E71B244" w14:textId="77777777" w:rsidR="00517B49" w:rsidRPr="007B05F9" w:rsidRDefault="00517B49" w:rsidP="007B05F9">
      <w:pPr>
        <w:rPr>
          <w:lang w:eastAsia="en-US"/>
        </w:rPr>
      </w:pPr>
    </w:p>
    <w:p w14:paraId="5CACC264" w14:textId="57B24006" w:rsidR="007B05F9" w:rsidRPr="00515A05" w:rsidRDefault="007B05F9" w:rsidP="007B05F9">
      <w:pPr>
        <w:rPr>
          <w:lang w:eastAsia="en-US"/>
        </w:rPr>
      </w:pPr>
    </w:p>
    <w:sectPr w:rsidR="007B05F9" w:rsidRPr="00515A05"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Vicente da Silva, Mayara" w:date="2016-11-01T14:38:00Z" w:initials="VdSM">
    <w:p w14:paraId="58EEAC87" w14:textId="77777777" w:rsidR="00443701" w:rsidRDefault="00443701" w:rsidP="008B4017">
      <w:pPr>
        <w:pStyle w:val="Textodecomentrio"/>
      </w:pPr>
      <w:r>
        <w:rPr>
          <w:rStyle w:val="Refdecomentrio"/>
        </w:rPr>
        <w:annotationRef/>
      </w:r>
      <w:r>
        <w:t>O que seria este propósito geral</w:t>
      </w:r>
    </w:p>
  </w:comment>
  <w:comment w:id="31" w:author="Willian" w:date="2016-11-04T21:43:00Z" w:initials="WFSP">
    <w:p w14:paraId="575D91A1" w14:textId="77777777" w:rsidR="00443701" w:rsidRDefault="00443701" w:rsidP="008B4017">
      <w:pPr>
        <w:pStyle w:val="Textodecomentrio"/>
      </w:pPr>
      <w:r>
        <w:rPr>
          <w:rStyle w:val="Refdecomentrio"/>
        </w:rPr>
        <w:annotationRef/>
      </w:r>
      <w:r>
        <w:t>Explicado</w:t>
      </w:r>
    </w:p>
  </w:comment>
  <w:comment w:id="51" w:author="Vicente da Silva, Mayara" w:date="2016-11-01T14:38:00Z" w:initials="VdSM">
    <w:p w14:paraId="3BA8BE7B" w14:textId="77777777" w:rsidR="00443701" w:rsidRDefault="00443701" w:rsidP="008B4017">
      <w:pPr>
        <w:pStyle w:val="Textodecomentrio"/>
      </w:pPr>
      <w:r>
        <w:rPr>
          <w:rStyle w:val="Refdecomentrio"/>
        </w:rPr>
        <w:annotationRef/>
      </w:r>
      <w:r>
        <w:t>Pode não ser?</w:t>
      </w:r>
    </w:p>
  </w:comment>
  <w:comment w:id="52" w:author="Willian" w:date="2016-11-04T21:44:00Z" w:initials="WFSP">
    <w:p w14:paraId="53A04B3A" w14:textId="77777777" w:rsidR="00443701" w:rsidRDefault="00443701" w:rsidP="008B4017">
      <w:pPr>
        <w:pStyle w:val="Textodecomentrio"/>
      </w:pPr>
      <w:r>
        <w:rPr>
          <w:rStyle w:val="Refdecomentrio"/>
        </w:rPr>
        <w:annotationRef/>
      </w:r>
      <w:r>
        <w:t>Não, será. Esta é a maneira que está escrito no site do Swift, mas podemos mudar</w:t>
      </w:r>
    </w:p>
  </w:comment>
  <w:comment w:id="61" w:author="Vicente da Silva, Mayara" w:date="2016-11-01T14:38:00Z" w:initials="VdSM">
    <w:p w14:paraId="4772C20B" w14:textId="77777777" w:rsidR="00443701" w:rsidRDefault="00443701" w:rsidP="008B4017">
      <w:pPr>
        <w:pStyle w:val="Textodecomentrio"/>
      </w:pPr>
      <w:r>
        <w:rPr>
          <w:rStyle w:val="Refdecomentrio"/>
        </w:rPr>
        <w:annotationRef/>
      </w:r>
      <w:r>
        <w:t>Mas o que seria isso?</w:t>
      </w:r>
    </w:p>
    <w:p w14:paraId="188AEEE6" w14:textId="77777777" w:rsidR="00443701" w:rsidRDefault="00443701" w:rsidP="008B4017">
      <w:pPr>
        <w:pStyle w:val="Textodecomentrio"/>
      </w:pPr>
      <w:r>
        <w:t>O que os desenvolvedores esperam?</w:t>
      </w:r>
    </w:p>
  </w:comment>
  <w:comment w:id="59" w:author="Vicente da Silva, Mayara" w:date="2016-11-01T14:38:00Z" w:initials="VdSM">
    <w:p w14:paraId="24FBAB4C" w14:textId="77777777" w:rsidR="00443701" w:rsidRDefault="00443701" w:rsidP="008B4017">
      <w:pPr>
        <w:pStyle w:val="Textodecomentrio"/>
      </w:pPr>
      <w:r>
        <w:rPr>
          <w:rStyle w:val="Refdecomentrio"/>
        </w:rPr>
        <w:annotationRef/>
      </w:r>
      <w:r>
        <w:t>Sugiro rever o texto todo</w:t>
      </w:r>
    </w:p>
    <w:p w14:paraId="65E74FDC" w14:textId="77777777" w:rsidR="00443701" w:rsidRDefault="00443701" w:rsidP="008B4017">
      <w:pPr>
        <w:pStyle w:val="Textodecomentrio"/>
      </w:pPr>
      <w:r>
        <w:t>Deixar o tópico como algo objetivo e concreto</w:t>
      </w:r>
    </w:p>
  </w:comment>
  <w:comment w:id="60" w:author="Willian" w:date="2016-11-04T21:48:00Z" w:initials="WFSP">
    <w:p w14:paraId="75EF8F2C" w14:textId="77777777" w:rsidR="00443701" w:rsidRDefault="00443701" w:rsidP="008B4017">
      <w:pPr>
        <w:pStyle w:val="Textodecomentrio"/>
      </w:pPr>
      <w:r>
        <w:rPr>
          <w:rStyle w:val="Refdecomentrio"/>
        </w:rPr>
        <w:annotationRef/>
      </w:r>
      <w:r>
        <w:t>Foi modificado. Este é o descritivo da linguagem Swift encontrado no site oficial dela. Se preferir nós podemos tirar, pois todas estas características serão desenvolvidas durante o curso todo.</w:t>
      </w:r>
    </w:p>
  </w:comment>
  <w:comment w:id="89" w:author="Vicente da Silva, Mayara" w:date="2016-11-01T14:38:00Z" w:initials="VdSM">
    <w:p w14:paraId="02548C8A" w14:textId="77777777" w:rsidR="00443701" w:rsidRDefault="00443701" w:rsidP="008B4017">
      <w:pPr>
        <w:pStyle w:val="Textodecomentrio"/>
      </w:pPr>
      <w:r>
        <w:rPr>
          <w:rStyle w:val="Refdecomentrio"/>
        </w:rPr>
        <w:annotationRef/>
      </w:r>
      <w:r>
        <w:t>Serão explicados que recursos?</w:t>
      </w:r>
    </w:p>
  </w:comment>
  <w:comment w:id="90" w:author="Willian" w:date="2016-11-04T21:47:00Z" w:initials="WFSP">
    <w:p w14:paraId="00A03FDC" w14:textId="77777777" w:rsidR="00443701" w:rsidRDefault="00443701" w:rsidP="008B4017">
      <w:pPr>
        <w:pStyle w:val="Textodecomentrio"/>
      </w:pPr>
      <w:r>
        <w:rPr>
          <w:rStyle w:val="Refdecomentrio"/>
        </w:rPr>
        <w:annotationRef/>
      </w:r>
      <w:r>
        <w:t>Sim. A aula é destinada a isto.</w:t>
      </w:r>
    </w:p>
  </w:comment>
  <w:comment w:id="97" w:author="Vicente da Silva, Mayara" w:date="2016-11-01T14:38:00Z" w:initials="VdSM">
    <w:p w14:paraId="1EBE9778" w14:textId="77777777" w:rsidR="00443701" w:rsidRDefault="00443701" w:rsidP="008B4017">
      <w:pPr>
        <w:pStyle w:val="Textodecomentrio"/>
      </w:pPr>
      <w:r>
        <w:rPr>
          <w:rStyle w:val="Refdecomentrio"/>
        </w:rPr>
        <w:annotationRef/>
      </w:r>
      <w:r>
        <w:t>O que seriam?</w:t>
      </w:r>
    </w:p>
  </w:comment>
  <w:comment w:id="98" w:author="Willian" w:date="2016-11-04T21:51:00Z" w:initials="WFSP">
    <w:p w14:paraId="10C59814" w14:textId="77777777" w:rsidR="00443701" w:rsidRPr="00CB1257" w:rsidRDefault="00443701" w:rsidP="008B4017">
      <w:pPr>
        <w:pStyle w:val="Textodecomentrio"/>
        <w:rPr>
          <w:b/>
        </w:rPr>
      </w:pPr>
      <w:r>
        <w:rPr>
          <w:rStyle w:val="Refdecomentrio"/>
        </w:rPr>
        <w:annotationRef/>
      </w:r>
      <w:r>
        <w:t xml:space="preserve">Explicado no tópico 1.2, parte que fala sobre </w:t>
      </w:r>
      <w:r>
        <w:rPr>
          <w:b/>
        </w:rPr>
        <w:t>Inferência de tipos</w:t>
      </w:r>
    </w:p>
  </w:comment>
  <w:comment w:id="99" w:author="Vicente da Silva, Mayara" w:date="2016-11-01T14:38:00Z" w:initials="VdSM">
    <w:p w14:paraId="0767F486" w14:textId="77777777" w:rsidR="00443701" w:rsidRDefault="00443701" w:rsidP="008B4017">
      <w:pPr>
        <w:pStyle w:val="Textodecomentrio"/>
      </w:pPr>
      <w:r>
        <w:rPr>
          <w:rStyle w:val="Refdecomentrio"/>
        </w:rPr>
        <w:annotationRef/>
      </w:r>
      <w:r>
        <w:t>Seria fornecer namespaces?</w:t>
      </w:r>
    </w:p>
  </w:comment>
  <w:comment w:id="100" w:author="Willian" w:date="2016-11-04T21:51:00Z" w:initials="WFSP">
    <w:p w14:paraId="3A1C6BD2" w14:textId="77777777" w:rsidR="00443701" w:rsidRDefault="00443701" w:rsidP="008B4017">
      <w:pPr>
        <w:pStyle w:val="Textodecomentrio"/>
      </w:pPr>
      <w:r>
        <w:rPr>
          <w:rStyle w:val="Refdecomentrio"/>
        </w:rPr>
        <w:annotationRef/>
      </w:r>
      <w:r>
        <w:t>Explicado em dica</w:t>
      </w:r>
    </w:p>
  </w:comment>
  <w:comment w:id="116" w:author="Vicente da Silva, Mayara" w:date="2016-11-01T14:38:00Z" w:initials="VdSM">
    <w:p w14:paraId="6F611CC8" w14:textId="77777777" w:rsidR="00443701" w:rsidRDefault="00443701" w:rsidP="008B4017">
      <w:pPr>
        <w:pStyle w:val="Textodecomentrio"/>
      </w:pPr>
      <w:r>
        <w:rPr>
          <w:rStyle w:val="Refdecomentrio"/>
        </w:rPr>
        <w:annotationRef/>
      </w:r>
      <w:r>
        <w:t>Isso é uma opinião subjetiva, e o material precisa ser objetivo</w:t>
      </w:r>
    </w:p>
  </w:comment>
  <w:comment w:id="120" w:author="Vicente da Silva, Mayara" w:date="2016-11-01T14:40:00Z" w:initials="VdSM">
    <w:p w14:paraId="7B9A23BB" w14:textId="77777777" w:rsidR="00443701" w:rsidRDefault="00443701" w:rsidP="008B4017">
      <w:pPr>
        <w:pStyle w:val="Textodecomentrio"/>
      </w:pPr>
      <w:r>
        <w:rPr>
          <w:rStyle w:val="Refdecomentrio"/>
        </w:rPr>
        <w:annotationRef/>
      </w:r>
      <w:r>
        <w:t>Idem comentário 8 – anterior</w:t>
      </w:r>
    </w:p>
    <w:p w14:paraId="6359BF88" w14:textId="77777777" w:rsidR="00443701" w:rsidRDefault="00443701" w:rsidP="008B4017">
      <w:pPr>
        <w:pStyle w:val="Textodecomentrio"/>
      </w:pPr>
    </w:p>
    <w:p w14:paraId="0515B554" w14:textId="77777777" w:rsidR="00443701" w:rsidRDefault="00443701" w:rsidP="008B4017">
      <w:pPr>
        <w:pStyle w:val="Textodecomentrio"/>
      </w:pPr>
      <w:r>
        <w:t>Sugiro retirar o item completo e deixar apenas</w:t>
      </w:r>
    </w:p>
    <w:p w14:paraId="2CDA00BA" w14:textId="77777777" w:rsidR="00443701" w:rsidRDefault="00443701" w:rsidP="008B4017">
      <w:pPr>
        <w:pStyle w:val="Textodecomentrio"/>
      </w:pPr>
    </w:p>
    <w:p w14:paraId="425AB5AA" w14:textId="77777777" w:rsidR="00443701" w:rsidRDefault="00443701" w:rsidP="008B4017">
      <w:pPr>
        <w:pStyle w:val="Textodecomentrio"/>
      </w:pPr>
      <w:r>
        <w:t>“</w:t>
      </w:r>
      <w:r w:rsidRPr="008313E9">
        <w:rPr>
          <w:rFonts w:ascii="Calibri" w:hAnsi="Calibri" w:cs="Times New Roman"/>
        </w:rPr>
        <w:t>Alguns recursos adicionais de Swift incluem:</w:t>
      </w:r>
      <w:r>
        <w:rPr>
          <w:rFonts w:ascii="Calibri" w:hAnsi="Calibri" w:cs="Times New Roman"/>
        </w:rPr>
        <w:t>”</w:t>
      </w:r>
    </w:p>
  </w:comment>
  <w:comment w:id="121" w:author="Willian" w:date="2016-11-04T21:56:00Z" w:initials="WFSP">
    <w:p w14:paraId="2CF80949" w14:textId="77777777" w:rsidR="00443701" w:rsidRDefault="00443701" w:rsidP="008B4017">
      <w:pPr>
        <w:pStyle w:val="Textodecomentrio"/>
      </w:pPr>
      <w:r>
        <w:rPr>
          <w:rStyle w:val="Refdecomentrio"/>
        </w:rPr>
        <w:annotationRef/>
      </w:r>
      <w:r>
        <w:t xml:space="preserve">Por que seria subjetivo no caso? Esta frase esta transparecendo algo como “puxar saco” da linguagem? Pois pode ser que, como eu estou diariamente em contato com ela e é minha linguagem favorita, eu estaja puxando o saco dela. </w:t>
      </w:r>
      <w:r>
        <w:sym w:font="Wingdings" w:char="F04A"/>
      </w:r>
    </w:p>
  </w:comment>
  <w:comment w:id="125" w:author="Vicente da Silva, Mayara" w:date="2016-11-01T14:40:00Z" w:initials="VdSM">
    <w:p w14:paraId="4288F6C8" w14:textId="77777777" w:rsidR="00443701" w:rsidRDefault="00443701" w:rsidP="008B4017">
      <w:pPr>
        <w:pStyle w:val="Textodecomentrio"/>
      </w:pPr>
      <w:r>
        <w:rPr>
          <w:rStyle w:val="Refdecomentrio"/>
        </w:rPr>
        <w:annotationRef/>
      </w:r>
      <w:r>
        <w:t>Os alunos saberão o que é?</w:t>
      </w:r>
    </w:p>
  </w:comment>
  <w:comment w:id="126" w:author="Willian" w:date="2016-11-04T22:00:00Z" w:initials="WFSP">
    <w:p w14:paraId="1B703884" w14:textId="77777777" w:rsidR="00443701" w:rsidRDefault="00443701" w:rsidP="008B4017">
      <w:pPr>
        <w:pStyle w:val="Textodecomentrio"/>
      </w:pPr>
      <w:r>
        <w:rPr>
          <w:rStyle w:val="Refdecomentrio"/>
        </w:rPr>
        <w:annotationRef/>
      </w:r>
      <w:r>
        <w:t>Todos estes tópicos serão abordados durante o curso</w:t>
      </w:r>
    </w:p>
    <w:p w14:paraId="3B34DBF9" w14:textId="77777777" w:rsidR="00443701" w:rsidRDefault="00443701" w:rsidP="008B4017">
      <w:pPr>
        <w:pStyle w:val="Textodecomentrio"/>
      </w:pPr>
    </w:p>
  </w:comment>
  <w:comment w:id="130" w:author="Vicente da Silva, Mayara" w:date="2016-11-01T14:40:00Z" w:initials="VdSM">
    <w:p w14:paraId="75E7A5E3" w14:textId="77777777" w:rsidR="00443701" w:rsidRDefault="00443701" w:rsidP="008B4017">
      <w:pPr>
        <w:pStyle w:val="Textodecomentrio"/>
      </w:pPr>
      <w:r>
        <w:rPr>
          <w:rStyle w:val="Refdecomentrio"/>
        </w:rPr>
        <w:annotationRef/>
      </w:r>
      <w:r>
        <w:t>Os alunos saberão o que é?</w:t>
      </w:r>
    </w:p>
  </w:comment>
  <w:comment w:id="131" w:author="Willian" w:date="2016-11-04T21:58:00Z" w:initials="WFSP">
    <w:p w14:paraId="52D3EBC7" w14:textId="77777777" w:rsidR="00443701" w:rsidRDefault="00443701" w:rsidP="008B4017">
      <w:pPr>
        <w:pStyle w:val="Textodecomentrio"/>
      </w:pPr>
      <w:r>
        <w:rPr>
          <w:rStyle w:val="Refdecomentrio"/>
        </w:rPr>
        <w:annotationRef/>
      </w:r>
      <w:r>
        <w:t>Neste caso trata-se do sentido literal da frase. Todos estes tópicos serão abordados durante o curso</w:t>
      </w:r>
    </w:p>
  </w:comment>
  <w:comment w:id="135" w:author="Vicente da Silva, Mayara" w:date="2016-11-01T14:40:00Z" w:initials="VdSM">
    <w:p w14:paraId="270903F1" w14:textId="77777777" w:rsidR="00443701" w:rsidRDefault="00443701" w:rsidP="008B4017">
      <w:pPr>
        <w:pStyle w:val="Textodecomentrio"/>
      </w:pPr>
      <w:r>
        <w:rPr>
          <w:rStyle w:val="Refdecomentrio"/>
        </w:rPr>
        <w:annotationRef/>
      </w:r>
      <w:r>
        <w:t>Os alunos saberão o que é?</w:t>
      </w:r>
    </w:p>
  </w:comment>
  <w:comment w:id="136" w:author="Willian" w:date="2016-11-04T22:00:00Z" w:initials="WFSP">
    <w:p w14:paraId="1FE8F571" w14:textId="77777777" w:rsidR="00443701" w:rsidRDefault="00443701" w:rsidP="008B4017">
      <w:pPr>
        <w:pStyle w:val="Textodecomentrio"/>
      </w:pPr>
      <w:r>
        <w:rPr>
          <w:rStyle w:val="Refdecomentrio"/>
        </w:rPr>
        <w:annotationRef/>
      </w:r>
      <w:r>
        <w:t>Todos estes tópicos serão abordados durante o curso</w:t>
      </w:r>
    </w:p>
    <w:p w14:paraId="471CAF11" w14:textId="77777777" w:rsidR="00443701" w:rsidRDefault="00443701" w:rsidP="008B4017">
      <w:pPr>
        <w:pStyle w:val="Textodecomentrio"/>
      </w:pPr>
    </w:p>
  </w:comment>
  <w:comment w:id="186" w:author="Vicente da Silva, Mayara" w:date="2016-11-01T14:48:00Z" w:initials="VdSM">
    <w:p w14:paraId="3274EFCD" w14:textId="77777777" w:rsidR="00443701" w:rsidRDefault="00443701" w:rsidP="008B4017">
      <w:pPr>
        <w:pStyle w:val="Textodecomentrio"/>
      </w:pPr>
      <w:r>
        <w:rPr>
          <w:rStyle w:val="Refdecomentrio"/>
        </w:rPr>
        <w:annotationRef/>
      </w:r>
      <w:r>
        <w:t>Tipo de?</w:t>
      </w:r>
    </w:p>
  </w:comment>
  <w:comment w:id="187" w:author="Willian" w:date="2016-11-04T22:00:00Z" w:initials="WFSP">
    <w:p w14:paraId="4B205008" w14:textId="77777777" w:rsidR="00443701" w:rsidRDefault="00443701" w:rsidP="008B4017">
      <w:pPr>
        <w:pStyle w:val="Textodecomentrio"/>
      </w:pPr>
      <w:r>
        <w:rPr>
          <w:rStyle w:val="Refdecomentrio"/>
        </w:rPr>
        <w:annotationRef/>
      </w:r>
      <w:r>
        <w:rPr>
          <w:rStyle w:val="Refdecomentrio"/>
        </w:rPr>
        <w:t>valor</w:t>
      </w:r>
    </w:p>
  </w:comment>
  <w:comment w:id="251" w:author="Vicente da Silva, Mayara" w:date="2016-11-01T16:54:00Z" w:initials="VdSM">
    <w:p w14:paraId="31AB2477" w14:textId="77777777" w:rsidR="00443701" w:rsidRDefault="00443701" w:rsidP="008B4017">
      <w:pPr>
        <w:pStyle w:val="Textodecomentrio"/>
      </w:pPr>
      <w:r>
        <w:rPr>
          <w:rStyle w:val="Refdecomentrio"/>
        </w:rPr>
        <w:annotationRef/>
      </w:r>
      <w:r>
        <w:t>??</w:t>
      </w:r>
    </w:p>
    <w:p w14:paraId="0DA2AFBE" w14:textId="77777777" w:rsidR="00443701" w:rsidRDefault="00443701" w:rsidP="008B4017">
      <w:pPr>
        <w:pStyle w:val="Textodecomentrio"/>
      </w:pPr>
      <w:r>
        <w:t>reformular</w:t>
      </w:r>
    </w:p>
  </w:comment>
  <w:comment w:id="252" w:author="Vicente da Silva, Mayara" w:date="2016-11-01T16:55:00Z" w:initials="VdSM">
    <w:p w14:paraId="353CBC94" w14:textId="77777777" w:rsidR="00443701" w:rsidRDefault="00443701" w:rsidP="008B4017">
      <w:pPr>
        <w:pStyle w:val="Textodecomentrio"/>
      </w:pPr>
      <w:r>
        <w:rPr>
          <w:rStyle w:val="Refdecomentrio"/>
        </w:rPr>
        <w:annotationRef/>
      </w:r>
      <w:r>
        <w:t>qual seria o conceito de desembrulhar?</w:t>
      </w:r>
    </w:p>
  </w:comment>
  <w:comment w:id="253" w:author="Willian" w:date="2016-11-04T22:15:00Z" w:initials="WFSP">
    <w:p w14:paraId="761B4836" w14:textId="77777777" w:rsidR="00443701" w:rsidRDefault="00443701" w:rsidP="008B4017">
      <w:pPr>
        <w:pStyle w:val="Textodecomentrio"/>
      </w:pPr>
      <w:r>
        <w:rPr>
          <w:rStyle w:val="Refdecomentrio"/>
        </w:rPr>
        <w:annotationRef/>
      </w:r>
      <w:r>
        <w:t>Tentei explicar em DICA</w:t>
      </w:r>
    </w:p>
  </w:comment>
  <w:comment w:id="300" w:author="Vicente da Silva, Mayara" w:date="2016-11-01T17:01:00Z" w:initials="VdSM">
    <w:p w14:paraId="0FAE46A4" w14:textId="77777777" w:rsidR="00443701" w:rsidRDefault="00443701" w:rsidP="008B4017">
      <w:pPr>
        <w:pStyle w:val="Textodecomentrio"/>
      </w:pPr>
      <w:r>
        <w:rPr>
          <w:rStyle w:val="Refdecomentrio"/>
        </w:rPr>
        <w:annotationRef/>
      </w:r>
      <w:r>
        <w:t>Ver e gravar? No sentido de memorizar?</w:t>
      </w:r>
    </w:p>
  </w:comment>
  <w:comment w:id="301" w:author="Willian" w:date="2016-11-04T22:15:00Z" w:initials="WFSP">
    <w:p w14:paraId="2BD8C158" w14:textId="77777777" w:rsidR="00443701" w:rsidRDefault="00443701" w:rsidP="008B4017">
      <w:pPr>
        <w:pStyle w:val="Textodecomentrio"/>
      </w:pPr>
      <w:r>
        <w:rPr>
          <w:rStyle w:val="Refdecomentrio"/>
        </w:rPr>
        <w:annotationRef/>
      </w:r>
      <w:r>
        <w:t>Não, acho que usei a palavra errada</w:t>
      </w:r>
    </w:p>
  </w:comment>
  <w:comment w:id="311" w:author="Vicente da Silva, Mayara" w:date="2016-11-03T14:32:00Z" w:initials="VdSM">
    <w:p w14:paraId="357E168D" w14:textId="77777777" w:rsidR="00443701" w:rsidRDefault="00443701" w:rsidP="008B4017">
      <w:pPr>
        <w:pStyle w:val="Textodecomentrio"/>
      </w:pPr>
      <w:r>
        <w:rPr>
          <w:rStyle w:val="Refdecomentrio"/>
        </w:rPr>
        <w:annotationRef/>
      </w:r>
      <w:r>
        <w:t>Tem algum meio de deixar o texto mais claro?</w:t>
      </w:r>
    </w:p>
    <w:p w14:paraId="4133E0EF" w14:textId="77777777" w:rsidR="00443701" w:rsidRDefault="00443701" w:rsidP="008B4017">
      <w:pPr>
        <w:pStyle w:val="Textodecomentrio"/>
      </w:pPr>
      <w:r>
        <w:t>Eu achei um pouco confuso</w:t>
      </w:r>
    </w:p>
  </w:comment>
  <w:comment w:id="312" w:author="Willian" w:date="2016-11-04T22:16:00Z" w:initials="WFSP">
    <w:p w14:paraId="7E491620" w14:textId="77777777" w:rsidR="00443701" w:rsidRDefault="00443701" w:rsidP="008B4017">
      <w:pPr>
        <w:pStyle w:val="Textodecomentrio"/>
      </w:pPr>
      <w:r>
        <w:rPr>
          <w:rStyle w:val="Refdecomentrio"/>
        </w:rPr>
        <w:annotationRef/>
      </w:r>
      <w:r>
        <w:t>Esta aula é uma releitura da Aula 2 da Unidade 2 do livro do aluno de POO para a linguagem Swift. Se eu aumentar os detalhes haverá muita repetição. Tenha certeza que o aluno que estará semanalmente envolvido nestes cursos estará familiarizado com estes termos</w:t>
      </w:r>
    </w:p>
  </w:comment>
  <w:comment w:id="342" w:author="Vicente da Silva, Mayara" w:date="2016-11-03T14:42:00Z" w:initials="VdSM">
    <w:p w14:paraId="54E2B9A4" w14:textId="77777777" w:rsidR="00443701" w:rsidRDefault="00443701" w:rsidP="008B4017">
      <w:pPr>
        <w:pStyle w:val="Textodecomentrio"/>
      </w:pPr>
      <w:r>
        <w:rPr>
          <w:rStyle w:val="Refdecomentrio"/>
        </w:rPr>
        <w:annotationRef/>
      </w:r>
      <w:r>
        <w:t>O texto está bem confuso certo pq na teoria e em resumo seria</w:t>
      </w:r>
    </w:p>
    <w:p w14:paraId="18F8B7B3" w14:textId="77777777" w:rsidR="00443701" w:rsidRDefault="00443701" w:rsidP="008B4017">
      <w:pPr>
        <w:pStyle w:val="Textodecomentrio"/>
      </w:pPr>
    </w:p>
    <w:p w14:paraId="18AC0FD1" w14:textId="77777777" w:rsidR="00443701" w:rsidRDefault="00443701" w:rsidP="008B4017">
      <w:pPr>
        <w:pStyle w:val="Textodecomentrio"/>
      </w:pPr>
      <w:r>
        <w:t>A cláusula/comando if é a condição, uma vez estabelecida a condição, a cláusula/comando else vai verificar a veracidade da informação (true), caso for verdadeiro terá uma ação, geralmente de execução e caso não ela terá outra ação, geralmente de não execução</w:t>
      </w:r>
    </w:p>
    <w:p w14:paraId="1BE78AD6" w14:textId="77777777" w:rsidR="00443701" w:rsidRDefault="00443701" w:rsidP="008B4017">
      <w:pPr>
        <w:pStyle w:val="Textodecomentrio"/>
      </w:pPr>
    </w:p>
    <w:p w14:paraId="1CC5F947" w14:textId="77777777" w:rsidR="00443701" w:rsidRDefault="00443701" w:rsidP="008B4017">
      <w:pPr>
        <w:pStyle w:val="Textodecomentrio"/>
      </w:pPr>
      <w:r>
        <w:t>Certo?</w:t>
      </w:r>
    </w:p>
  </w:comment>
  <w:comment w:id="343" w:author="Willian" w:date="2016-11-04T22:28:00Z" w:initials="WFSP">
    <w:p w14:paraId="71F8E1D8" w14:textId="77777777" w:rsidR="00443701" w:rsidRDefault="00443701" w:rsidP="008B4017">
      <w:pPr>
        <w:pStyle w:val="Textodecomentrio"/>
      </w:pPr>
      <w:r>
        <w:rPr>
          <w:rStyle w:val="Refdecomentrio"/>
        </w:rPr>
        <w:annotationRef/>
      </w:r>
      <w:r>
        <w:t>Texto revisado</w:t>
      </w:r>
    </w:p>
  </w:comment>
  <w:comment w:id="360" w:author="Vicente da Silva, Mayara" w:date="2016-11-03T14:32:00Z" w:initials="VdSM">
    <w:p w14:paraId="73FD1F7D" w14:textId="77777777" w:rsidR="00443701" w:rsidRDefault="00443701" w:rsidP="008B4017">
      <w:pPr>
        <w:pStyle w:val="Textodecomentrio"/>
      </w:pPr>
      <w:r>
        <w:rPr>
          <w:rStyle w:val="Refdecomentrio"/>
        </w:rPr>
        <w:annotationRef/>
      </w:r>
      <w:r>
        <w:t>Em?</w:t>
      </w:r>
    </w:p>
  </w:comment>
  <w:comment w:id="361" w:author="Willian" w:date="2016-11-04T22:29:00Z" w:initials="WFSP">
    <w:p w14:paraId="50AE00B6" w14:textId="77777777" w:rsidR="00443701" w:rsidRDefault="00443701" w:rsidP="008B4017">
      <w:pPr>
        <w:pStyle w:val="Textodecomentrio"/>
      </w:pPr>
      <w:r>
        <w:rPr>
          <w:rStyle w:val="Refdecomentrio"/>
        </w:rPr>
        <w:annotationRef/>
      </w:r>
      <w:r>
        <w:t>Texto revisado</w:t>
      </w:r>
    </w:p>
  </w:comment>
  <w:comment w:id="354" w:author="Vicente da Silva, Mayara" w:date="2016-11-03T14:32:00Z" w:initials="VdSM">
    <w:p w14:paraId="3E5E1B29" w14:textId="77777777" w:rsidR="00443701" w:rsidRDefault="00443701" w:rsidP="008B4017">
      <w:pPr>
        <w:pStyle w:val="Textodecomentrio"/>
      </w:pPr>
      <w:r>
        <w:rPr>
          <w:rStyle w:val="Refdecomentrio"/>
        </w:rPr>
        <w:annotationRef/>
      </w:r>
      <w:r>
        <w:t>Rever este trecho</w:t>
      </w:r>
    </w:p>
  </w:comment>
  <w:comment w:id="355" w:author="Willian" w:date="2016-11-04T22:28:00Z" w:initials="WFSP">
    <w:p w14:paraId="3B44D3F4" w14:textId="77777777" w:rsidR="00443701" w:rsidRDefault="00443701" w:rsidP="008B4017">
      <w:pPr>
        <w:pStyle w:val="Textodecomentrio"/>
      </w:pPr>
      <w:r>
        <w:rPr>
          <w:rStyle w:val="Refdecomentrio"/>
        </w:rPr>
        <w:annotationRef/>
      </w:r>
      <w:r>
        <w:t>Texto revisado</w:t>
      </w:r>
    </w:p>
  </w:comment>
  <w:comment w:id="381" w:author="Vicente da Silva, Mayara" w:date="2016-11-03T14:34:00Z" w:initials="VdSM">
    <w:p w14:paraId="5A840C3C" w14:textId="77777777" w:rsidR="00443701" w:rsidRDefault="00443701" w:rsidP="008B4017">
      <w:pPr>
        <w:pStyle w:val="Textodecomentrio"/>
      </w:pPr>
      <w:r>
        <w:rPr>
          <w:rStyle w:val="Refdecomentrio"/>
        </w:rPr>
        <w:annotationRef/>
      </w:r>
      <w:r>
        <w:t>Rever</w:t>
      </w:r>
    </w:p>
    <w:p w14:paraId="16D63669" w14:textId="77777777" w:rsidR="00443701" w:rsidRDefault="00443701" w:rsidP="008B4017">
      <w:pPr>
        <w:pStyle w:val="Textodecomentrio"/>
      </w:pPr>
      <w:r>
        <w:t>Texto confuso na coerência</w:t>
      </w:r>
    </w:p>
  </w:comment>
  <w:comment w:id="382" w:author="Willian" w:date="2016-11-04T22:28:00Z" w:initials="WFSP">
    <w:p w14:paraId="32F2211A" w14:textId="77777777" w:rsidR="00443701" w:rsidRDefault="00443701" w:rsidP="008B4017">
      <w:pPr>
        <w:pStyle w:val="Textodecomentrio"/>
      </w:pPr>
      <w:r>
        <w:rPr>
          <w:rStyle w:val="Refdecomentrio"/>
        </w:rPr>
        <w:annotationRef/>
      </w:r>
      <w:r>
        <w:t>Texto revisado</w:t>
      </w:r>
    </w:p>
  </w:comment>
  <w:comment w:id="536" w:author="Vicente da Silva, Mayara" w:date="2016-11-04T09:52:00Z" w:initials="VdSM">
    <w:p w14:paraId="0DECBCD0" w14:textId="77777777" w:rsidR="00443701" w:rsidRDefault="00443701" w:rsidP="008B4017">
      <w:pPr>
        <w:pStyle w:val="Textodecomentrio"/>
      </w:pPr>
      <w:r>
        <w:rPr>
          <w:rStyle w:val="Refdecomentrio"/>
        </w:rPr>
        <w:annotationRef/>
      </w:r>
      <w:r>
        <w:t>Não esqueça de no livro do educador detalhar todas essas mudanças que irão ocorrer nas dicas que você está colocando no material.</w:t>
      </w:r>
    </w:p>
  </w:comment>
  <w:comment w:id="537" w:author="Willian" w:date="2016-11-04T22:29:00Z" w:initials="WFSP">
    <w:p w14:paraId="4E142D49" w14:textId="77777777" w:rsidR="00443701" w:rsidRDefault="00443701" w:rsidP="008B4017">
      <w:pPr>
        <w:pStyle w:val="Textodecomentrio"/>
      </w:pPr>
      <w:r>
        <w:rPr>
          <w:rStyle w:val="Refdecomentrio"/>
        </w:rPr>
        <w:annotationRef/>
      </w:r>
      <w:r>
        <w:t>Ok. Matenha este comentário</w:t>
      </w:r>
    </w:p>
  </w:comment>
  <w:comment w:id="545" w:author="Vicente da Silva, Mayara" w:date="2016-11-04T10:18:00Z" w:initials="VdSM">
    <w:p w14:paraId="771A2C6C" w14:textId="77777777" w:rsidR="00443701" w:rsidRDefault="00443701" w:rsidP="008B4017">
      <w:pPr>
        <w:pStyle w:val="Textodecomentrio"/>
      </w:pPr>
      <w:r>
        <w:rPr>
          <w:rStyle w:val="Refdecomentrio"/>
        </w:rPr>
        <w:annotationRef/>
      </w:r>
      <w:r>
        <w:t>O programa sai significa que?</w:t>
      </w:r>
    </w:p>
  </w:comment>
  <w:comment w:id="546" w:author="Willian" w:date="2016-11-04T22:31:00Z" w:initials="WFSP">
    <w:p w14:paraId="42272272" w14:textId="77777777" w:rsidR="00443701" w:rsidRDefault="00443701" w:rsidP="008B4017">
      <w:pPr>
        <w:pStyle w:val="Textodecomentrio"/>
      </w:pPr>
      <w:r>
        <w:rPr>
          <w:rStyle w:val="Refdecomentrio"/>
        </w:rPr>
        <w:annotationRef/>
      </w:r>
      <w:r>
        <w:t>Corrigido</w:t>
      </w:r>
    </w:p>
  </w:comment>
  <w:comment w:id="553" w:author="Vicente da Silva, Mayara" w:date="2016-11-04T10:18:00Z" w:initials="VdSM">
    <w:p w14:paraId="726148F3" w14:textId="77777777" w:rsidR="00443701" w:rsidRDefault="00443701" w:rsidP="008B4017">
      <w:pPr>
        <w:pStyle w:val="Textodecomentrio"/>
      </w:pPr>
      <w:r>
        <w:rPr>
          <w:rStyle w:val="Refdecomentrio"/>
        </w:rPr>
        <w:annotationRef/>
      </w:r>
      <w:r>
        <w:t>Como fazer isso?</w:t>
      </w:r>
    </w:p>
  </w:comment>
  <w:comment w:id="554" w:author="Willian" w:date="2016-11-04T22:32:00Z" w:initials="WFSP">
    <w:p w14:paraId="193894CE" w14:textId="77777777" w:rsidR="00443701" w:rsidRDefault="00443701" w:rsidP="008B4017">
      <w:pPr>
        <w:pStyle w:val="Textodecomentrio"/>
      </w:pPr>
      <w:r>
        <w:rPr>
          <w:rStyle w:val="Refdecomentrio"/>
        </w:rPr>
        <w:annotationRef/>
      </w:r>
      <w:r>
        <w:t>Vide exemplo acima</w:t>
      </w:r>
    </w:p>
  </w:comment>
  <w:comment w:id="601" w:author="Vicente da Silva, Mayara" w:date="2016-11-04T10:41:00Z" w:initials="VdSM">
    <w:p w14:paraId="2AB1667F" w14:textId="77777777" w:rsidR="00443701" w:rsidRDefault="00443701" w:rsidP="008B4017">
      <w:pPr>
        <w:pStyle w:val="Textodecomentrio"/>
      </w:pPr>
      <w:r>
        <w:rPr>
          <w:rStyle w:val="Refdecomentrio"/>
        </w:rPr>
        <w:annotationRef/>
      </w:r>
      <w:r>
        <w:t>Teria outro termo?</w:t>
      </w:r>
    </w:p>
  </w:comment>
  <w:comment w:id="602" w:author="Willian" w:date="2016-11-04T22:34:00Z" w:initials="WFSP">
    <w:p w14:paraId="72B5F0CC" w14:textId="77777777" w:rsidR="00443701" w:rsidRDefault="00443701" w:rsidP="008B4017">
      <w:pPr>
        <w:pStyle w:val="Textodecomentrio"/>
      </w:pPr>
      <w:r>
        <w:rPr>
          <w:rStyle w:val="Refdecomentrio"/>
        </w:rPr>
        <w:annotationRef/>
      </w:r>
      <w:r>
        <w:t>Não achei outro. Mudei a frase</w:t>
      </w:r>
    </w:p>
  </w:comment>
  <w:comment w:id="644" w:author="Vicente da Silva, Mayara" w:date="2016-11-04T10:48:00Z" w:initials="VdSM">
    <w:p w14:paraId="48E3BA12" w14:textId="77777777" w:rsidR="00443701" w:rsidRDefault="00443701" w:rsidP="008B4017">
      <w:pPr>
        <w:pStyle w:val="Textodecomentrio"/>
      </w:pPr>
      <w:r>
        <w:rPr>
          <w:rStyle w:val="Refdecomentrio"/>
        </w:rPr>
        <w:annotationRef/>
      </w:r>
      <w:r>
        <w:t>??</w:t>
      </w:r>
    </w:p>
    <w:p w14:paraId="63661709" w14:textId="77777777" w:rsidR="00443701" w:rsidRDefault="00443701" w:rsidP="008B4017">
      <w:pPr>
        <w:pStyle w:val="Textodecomentrio"/>
      </w:pPr>
      <w:r>
        <w:t>Você passa??</w:t>
      </w:r>
    </w:p>
  </w:comment>
  <w:comment w:id="645" w:author="Willian" w:date="2016-11-04T22:34:00Z" w:initials="WFSP">
    <w:p w14:paraId="5E8E8D95" w14:textId="77777777" w:rsidR="00443701" w:rsidRDefault="00443701" w:rsidP="008B4017">
      <w:pPr>
        <w:pStyle w:val="Textodecomentrio"/>
      </w:pPr>
      <w:r>
        <w:rPr>
          <w:rStyle w:val="Refdecomentrio"/>
        </w:rPr>
        <w:annotationRef/>
      </w:r>
      <w:r>
        <w:rPr>
          <w:rStyle w:val="Refdecomentrio"/>
        </w:rPr>
        <w:t>Alterado.</w:t>
      </w:r>
    </w:p>
  </w:comment>
  <w:comment w:id="704" w:author="Vicente da Silva, Mayara" w:date="2016-11-04T11:25:00Z" w:initials="VdSM">
    <w:p w14:paraId="1DDA7AC0" w14:textId="77777777" w:rsidR="00443701" w:rsidRDefault="00443701" w:rsidP="008B4017">
      <w:pPr>
        <w:pStyle w:val="Textodecomentrio"/>
      </w:pPr>
      <w:r>
        <w:rPr>
          <w:rStyle w:val="Refdecomentrio"/>
        </w:rPr>
        <w:annotationRef/>
      </w:r>
      <w:r>
        <w:t>escrever Texto inicial da adula, para capa do capítulo</w:t>
      </w:r>
    </w:p>
  </w:comment>
  <w:comment w:id="705" w:author="Willian" w:date="2016-11-04T22:38:00Z" w:initials="WFSP">
    <w:p w14:paraId="61A3E79F" w14:textId="77777777" w:rsidR="00443701" w:rsidRDefault="00443701" w:rsidP="008B4017">
      <w:pPr>
        <w:pStyle w:val="Textodecomentrio"/>
      </w:pPr>
      <w:r>
        <w:rPr>
          <w:rStyle w:val="Refdecomentrio"/>
        </w:rPr>
        <w:annotationRef/>
      </w:r>
      <w:r>
        <w:t>Ok</w:t>
      </w:r>
    </w:p>
  </w:comment>
  <w:comment w:id="723" w:author="Vicente da Silva, Mayara" w:date="2016-11-04T11:26:00Z" w:initials="VdSM">
    <w:p w14:paraId="67F9B0BA" w14:textId="77777777" w:rsidR="00443701" w:rsidRDefault="00443701" w:rsidP="008B4017">
      <w:pPr>
        <w:pStyle w:val="Textodecomentrio"/>
      </w:pPr>
      <w:r>
        <w:rPr>
          <w:rStyle w:val="Refdecomentrio"/>
        </w:rPr>
        <w:annotationRef/>
      </w:r>
      <w:r>
        <w:t>rever numeração dos tópicos</w:t>
      </w:r>
    </w:p>
    <w:p w14:paraId="70FDB3F9" w14:textId="77777777" w:rsidR="00443701" w:rsidRDefault="00443701" w:rsidP="008B4017">
      <w:pPr>
        <w:pStyle w:val="Textodecomentrio"/>
      </w:pPr>
      <w:r>
        <w:t>este item não seria 2.1 por exemplo?</w:t>
      </w:r>
    </w:p>
  </w:comment>
  <w:comment w:id="724" w:author="Willian" w:date="2016-11-04T22:38:00Z" w:initials="WFSP">
    <w:p w14:paraId="4FEE4095" w14:textId="77777777" w:rsidR="00443701" w:rsidRDefault="00443701" w:rsidP="008B4017">
      <w:pPr>
        <w:pStyle w:val="Textodecomentrio"/>
      </w:pPr>
      <w:r>
        <w:rPr>
          <w:rStyle w:val="Refdecomentrio"/>
        </w:rPr>
        <w:annotationRef/>
      </w:r>
      <w:r>
        <w:t>Ok</w:t>
      </w:r>
    </w:p>
  </w:comment>
  <w:comment w:id="900" w:author="Vicente da Silva, Mayara" w:date="2016-11-04T11:31:00Z" w:initials="VdSM">
    <w:p w14:paraId="023067FA" w14:textId="77777777" w:rsidR="00443701" w:rsidRDefault="00443701" w:rsidP="008B4017">
      <w:pPr>
        <w:pStyle w:val="Textodecomentrio"/>
      </w:pPr>
      <w:r>
        <w:rPr>
          <w:rStyle w:val="Refdecomentrio"/>
        </w:rPr>
        <w:annotationRef/>
      </w:r>
      <w:r>
        <w:t>Mas por que é preciso?</w:t>
      </w:r>
    </w:p>
  </w:comment>
  <w:comment w:id="971" w:author="Vicente da Silva, Mayara" w:date="2016-11-04T11:34:00Z" w:initials="VdSM">
    <w:p w14:paraId="16119F1D" w14:textId="77777777" w:rsidR="00443701" w:rsidRDefault="00443701" w:rsidP="008B4017">
      <w:pPr>
        <w:pStyle w:val="Textodecomentrio"/>
      </w:pPr>
      <w:r>
        <w:rPr>
          <w:rStyle w:val="Refdecomentrio"/>
        </w:rPr>
        <w:annotationRef/>
      </w:r>
      <w:r>
        <w:t>E isso serve para?</w:t>
      </w:r>
    </w:p>
  </w:comment>
  <w:comment w:id="1200" w:author="Vicente da Silva, Mayara" w:date="2016-11-04T11:35:00Z" w:initials="VdSM">
    <w:p w14:paraId="3D11E558" w14:textId="77777777" w:rsidR="00443701" w:rsidRDefault="00443701" w:rsidP="008B4017">
      <w:pPr>
        <w:pStyle w:val="Textodecomentrio"/>
      </w:pPr>
      <w:r>
        <w:rPr>
          <w:rStyle w:val="Refdecomentrio"/>
        </w:rPr>
        <w:annotationRef/>
      </w:r>
      <w:r>
        <w:t>Comutador mesmo?</w:t>
      </w:r>
    </w:p>
  </w:comment>
  <w:comment w:id="1201" w:author="Willian" w:date="2016-11-04T22:39:00Z" w:initials="WFSP">
    <w:p w14:paraId="72982839" w14:textId="77777777" w:rsidR="00443701" w:rsidRDefault="00443701" w:rsidP="008B4017">
      <w:pPr>
        <w:pStyle w:val="Textodecomentrio"/>
      </w:pPr>
      <w:r>
        <w:rPr>
          <w:rStyle w:val="Refdecomentrio"/>
        </w:rPr>
        <w:annotationRef/>
      </w:r>
      <w:r>
        <w:t>Sim.</w:t>
      </w:r>
    </w:p>
  </w:comment>
  <w:comment w:id="1243" w:author="Vicente da Silva, Mayara" w:date="2016-11-04T11:36:00Z" w:initials="VdSM">
    <w:p w14:paraId="524C08F1" w14:textId="77777777" w:rsidR="00443701" w:rsidRDefault="00443701" w:rsidP="008B4017">
      <w:pPr>
        <w:pStyle w:val="Textodecomentrio"/>
      </w:pPr>
      <w:r>
        <w:rPr>
          <w:rStyle w:val="Refdecomentrio"/>
        </w:rPr>
        <w:annotationRef/>
      </w:r>
      <w:r>
        <w:t>Trocar o termo</w:t>
      </w:r>
    </w:p>
    <w:p w14:paraId="49FFF7AB" w14:textId="77777777" w:rsidR="00443701" w:rsidRDefault="00443701" w:rsidP="008B4017">
      <w:pPr>
        <w:pStyle w:val="Textodecomentrio"/>
      </w:pPr>
      <w:r>
        <w:t>Usar Forma culta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EEAC87" w15:done="0"/>
  <w15:commentEx w15:paraId="575D91A1" w15:paraIdParent="58EEAC87" w15:done="0"/>
  <w15:commentEx w15:paraId="3BA8BE7B" w15:done="0"/>
  <w15:commentEx w15:paraId="53A04B3A" w15:paraIdParent="3BA8BE7B" w15:done="0"/>
  <w15:commentEx w15:paraId="188AEEE6" w15:done="0"/>
  <w15:commentEx w15:paraId="65E74FDC" w15:done="0"/>
  <w15:commentEx w15:paraId="75EF8F2C" w15:paraIdParent="65E74FDC" w15:done="0"/>
  <w15:commentEx w15:paraId="02548C8A" w15:done="0"/>
  <w15:commentEx w15:paraId="00A03FDC" w15:paraIdParent="02548C8A" w15:done="0"/>
  <w15:commentEx w15:paraId="1EBE9778" w15:done="0"/>
  <w15:commentEx w15:paraId="10C59814" w15:paraIdParent="1EBE9778" w15:done="0"/>
  <w15:commentEx w15:paraId="0767F486" w15:done="0"/>
  <w15:commentEx w15:paraId="3A1C6BD2" w15:paraIdParent="0767F486" w15:done="0"/>
  <w15:commentEx w15:paraId="6F611CC8" w15:done="0"/>
  <w15:commentEx w15:paraId="425AB5AA" w15:done="0"/>
  <w15:commentEx w15:paraId="2CF80949" w15:paraIdParent="425AB5AA" w15:done="0"/>
  <w15:commentEx w15:paraId="4288F6C8" w15:done="0"/>
  <w15:commentEx w15:paraId="3B34DBF9" w15:paraIdParent="4288F6C8" w15:done="0"/>
  <w15:commentEx w15:paraId="75E7A5E3" w15:done="0"/>
  <w15:commentEx w15:paraId="52D3EBC7" w15:paraIdParent="75E7A5E3" w15:done="0"/>
  <w15:commentEx w15:paraId="270903F1" w15:done="0"/>
  <w15:commentEx w15:paraId="471CAF11" w15:paraIdParent="270903F1" w15:done="0"/>
  <w15:commentEx w15:paraId="3274EFCD" w15:done="0"/>
  <w15:commentEx w15:paraId="4B205008" w15:paraIdParent="3274EFCD" w15:done="0"/>
  <w15:commentEx w15:paraId="0DA2AFBE" w15:done="0"/>
  <w15:commentEx w15:paraId="353CBC94" w15:done="0"/>
  <w15:commentEx w15:paraId="761B4836" w15:paraIdParent="353CBC94" w15:done="0"/>
  <w15:commentEx w15:paraId="0FAE46A4" w15:done="0"/>
  <w15:commentEx w15:paraId="2BD8C158" w15:paraIdParent="0FAE46A4" w15:done="0"/>
  <w15:commentEx w15:paraId="4133E0EF" w15:done="0"/>
  <w15:commentEx w15:paraId="7E491620" w15:paraIdParent="4133E0EF" w15:done="0"/>
  <w15:commentEx w15:paraId="1CC5F947" w15:done="0"/>
  <w15:commentEx w15:paraId="71F8E1D8" w15:paraIdParent="1CC5F947" w15:done="0"/>
  <w15:commentEx w15:paraId="73FD1F7D" w15:done="0"/>
  <w15:commentEx w15:paraId="50AE00B6" w15:paraIdParent="73FD1F7D" w15:done="0"/>
  <w15:commentEx w15:paraId="3E5E1B29" w15:done="0"/>
  <w15:commentEx w15:paraId="3B44D3F4" w15:paraIdParent="3E5E1B29" w15:done="0"/>
  <w15:commentEx w15:paraId="16D63669" w15:done="0"/>
  <w15:commentEx w15:paraId="32F2211A" w15:paraIdParent="16D63669" w15:done="0"/>
  <w15:commentEx w15:paraId="0DECBCD0" w15:done="0"/>
  <w15:commentEx w15:paraId="4E142D49" w15:paraIdParent="0DECBCD0" w15:done="0"/>
  <w15:commentEx w15:paraId="771A2C6C" w15:done="0"/>
  <w15:commentEx w15:paraId="42272272" w15:paraIdParent="771A2C6C" w15:done="0"/>
  <w15:commentEx w15:paraId="726148F3" w15:done="0"/>
  <w15:commentEx w15:paraId="193894CE" w15:paraIdParent="726148F3" w15:done="0"/>
  <w15:commentEx w15:paraId="2AB1667F" w15:done="0"/>
  <w15:commentEx w15:paraId="72B5F0CC" w15:paraIdParent="2AB1667F" w15:done="0"/>
  <w15:commentEx w15:paraId="63661709" w15:done="0"/>
  <w15:commentEx w15:paraId="5E8E8D95" w15:paraIdParent="63661709" w15:done="0"/>
  <w15:commentEx w15:paraId="1DDA7AC0" w15:done="0"/>
  <w15:commentEx w15:paraId="61A3E79F" w15:paraIdParent="1DDA7AC0" w15:done="0"/>
  <w15:commentEx w15:paraId="70FDB3F9" w15:done="0"/>
  <w15:commentEx w15:paraId="4FEE4095" w15:paraIdParent="70FDB3F9" w15:done="0"/>
  <w15:commentEx w15:paraId="023067FA" w15:done="0"/>
  <w15:commentEx w15:paraId="16119F1D" w15:done="0"/>
  <w15:commentEx w15:paraId="3D11E558" w15:done="0"/>
  <w15:commentEx w15:paraId="72982839" w15:paraIdParent="3D11E558" w15:done="0"/>
  <w15:commentEx w15:paraId="49FFF7A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Meiryo">
    <w:panose1 w:val="020B0604030504040204"/>
    <w:charset w:val="80"/>
    <w:family w:val="auto"/>
    <w:pitch w:val="variable"/>
    <w:sig w:usb0="E00002FF" w:usb1="6AC7FFFF"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1B5657"/>
    <w:multiLevelType w:val="hybridMultilevel"/>
    <w:tmpl w:val="12221C08"/>
    <w:lvl w:ilvl="0" w:tplc="5706039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35913ADE"/>
    <w:multiLevelType w:val="hybridMultilevel"/>
    <w:tmpl w:val="46FA663C"/>
    <w:lvl w:ilvl="0" w:tplc="51022BC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5">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57BB5D29"/>
    <w:multiLevelType w:val="hybridMultilevel"/>
    <w:tmpl w:val="637864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E260764"/>
    <w:multiLevelType w:val="hybridMultilevel"/>
    <w:tmpl w:val="893C23A6"/>
    <w:lvl w:ilvl="0" w:tplc="8682C83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F723659"/>
    <w:multiLevelType w:val="hybridMultilevel"/>
    <w:tmpl w:val="CAE0970E"/>
    <w:lvl w:ilvl="0" w:tplc="3288F65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1E3186"/>
    <w:multiLevelType w:val="hybridMultilevel"/>
    <w:tmpl w:val="60A28B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D3B04A9"/>
    <w:multiLevelType w:val="hybridMultilevel"/>
    <w:tmpl w:val="451E122E"/>
    <w:lvl w:ilvl="0" w:tplc="54524EE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0">
    <w:nsid w:val="7F4F3B52"/>
    <w:multiLevelType w:val="hybridMultilevel"/>
    <w:tmpl w:val="FF68C80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1">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74"/>
  </w:num>
  <w:num w:numId="6">
    <w:abstractNumId w:val="46"/>
  </w:num>
  <w:num w:numId="7">
    <w:abstractNumId w:val="43"/>
  </w:num>
  <w:num w:numId="8">
    <w:abstractNumId w:val="69"/>
  </w:num>
  <w:num w:numId="9">
    <w:abstractNumId w:val="51"/>
  </w:num>
  <w:num w:numId="10">
    <w:abstractNumId w:val="1"/>
  </w:num>
  <w:num w:numId="11">
    <w:abstractNumId w:val="76"/>
  </w:num>
  <w:num w:numId="12">
    <w:abstractNumId w:val="0"/>
  </w:num>
  <w:num w:numId="13">
    <w:abstractNumId w:val="40"/>
  </w:num>
  <w:num w:numId="14">
    <w:abstractNumId w:val="75"/>
  </w:num>
  <w:num w:numId="15">
    <w:abstractNumId w:val="23"/>
  </w:num>
  <w:num w:numId="16">
    <w:abstractNumId w:val="21"/>
  </w:num>
  <w:num w:numId="17">
    <w:abstractNumId w:val="9"/>
  </w:num>
  <w:num w:numId="18">
    <w:abstractNumId w:val="53"/>
  </w:num>
  <w:num w:numId="19">
    <w:abstractNumId w:val="13"/>
  </w:num>
  <w:num w:numId="20">
    <w:abstractNumId w:val="13"/>
  </w:num>
  <w:num w:numId="21">
    <w:abstractNumId w:val="54"/>
  </w:num>
  <w:num w:numId="22">
    <w:abstractNumId w:val="13"/>
  </w:num>
  <w:num w:numId="23">
    <w:abstractNumId w:val="79"/>
  </w:num>
  <w:num w:numId="24">
    <w:abstractNumId w:val="65"/>
  </w:num>
  <w:num w:numId="25">
    <w:abstractNumId w:val="32"/>
  </w:num>
  <w:num w:numId="26">
    <w:abstractNumId w:val="57"/>
  </w:num>
  <w:num w:numId="27">
    <w:abstractNumId w:val="52"/>
  </w:num>
  <w:num w:numId="28">
    <w:abstractNumId w:val="36"/>
  </w:num>
  <w:num w:numId="29">
    <w:abstractNumId w:val="41"/>
  </w:num>
  <w:num w:numId="30">
    <w:abstractNumId w:val="71"/>
  </w:num>
  <w:num w:numId="31">
    <w:abstractNumId w:val="58"/>
  </w:num>
  <w:num w:numId="32">
    <w:abstractNumId w:val="45"/>
  </w:num>
  <w:num w:numId="33">
    <w:abstractNumId w:val="29"/>
  </w:num>
  <w:num w:numId="34">
    <w:abstractNumId w:val="44"/>
  </w:num>
  <w:num w:numId="35">
    <w:abstractNumId w:val="39"/>
  </w:num>
  <w:num w:numId="36">
    <w:abstractNumId w:val="2"/>
  </w:num>
  <w:num w:numId="37">
    <w:abstractNumId w:val="22"/>
  </w:num>
  <w:num w:numId="38">
    <w:abstractNumId w:val="25"/>
  </w:num>
  <w:num w:numId="39">
    <w:abstractNumId w:val="35"/>
  </w:num>
  <w:num w:numId="40">
    <w:abstractNumId w:val="11"/>
  </w:num>
  <w:num w:numId="41">
    <w:abstractNumId w:val="42"/>
  </w:num>
  <w:num w:numId="42">
    <w:abstractNumId w:val="30"/>
  </w:num>
  <w:num w:numId="43">
    <w:abstractNumId w:val="37"/>
  </w:num>
  <w:num w:numId="44">
    <w:abstractNumId w:val="56"/>
  </w:num>
  <w:num w:numId="45">
    <w:abstractNumId w:val="15"/>
  </w:num>
  <w:num w:numId="46">
    <w:abstractNumId w:val="59"/>
  </w:num>
  <w:num w:numId="47">
    <w:abstractNumId w:val="8"/>
  </w:num>
  <w:num w:numId="48">
    <w:abstractNumId w:val="24"/>
  </w:num>
  <w:num w:numId="49">
    <w:abstractNumId w:val="63"/>
  </w:num>
  <w:num w:numId="50">
    <w:abstractNumId w:val="48"/>
  </w:num>
  <w:num w:numId="51">
    <w:abstractNumId w:val="6"/>
  </w:num>
  <w:num w:numId="52">
    <w:abstractNumId w:val="64"/>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 w:numId="55">
    <w:abstractNumId w:val="27"/>
  </w:num>
  <w:num w:numId="56">
    <w:abstractNumId w:val="3"/>
  </w:num>
  <w:num w:numId="57">
    <w:abstractNumId w:val="77"/>
  </w:num>
  <w:num w:numId="58">
    <w:abstractNumId w:val="20"/>
  </w:num>
  <w:num w:numId="59">
    <w:abstractNumId w:val="73"/>
  </w:num>
  <w:num w:numId="60">
    <w:abstractNumId w:val="28"/>
  </w:num>
  <w:num w:numId="61">
    <w:abstractNumId w:val="67"/>
  </w:num>
  <w:num w:numId="62">
    <w:abstractNumId w:val="5"/>
  </w:num>
  <w:num w:numId="63">
    <w:abstractNumId w:val="19"/>
  </w:num>
  <w:num w:numId="64">
    <w:abstractNumId w:val="50"/>
  </w:num>
  <w:num w:numId="65">
    <w:abstractNumId w:val="12"/>
  </w:num>
  <w:num w:numId="66">
    <w:abstractNumId w:val="7"/>
  </w:num>
  <w:num w:numId="67">
    <w:abstractNumId w:val="16"/>
  </w:num>
  <w:num w:numId="68">
    <w:abstractNumId w:val="60"/>
  </w:num>
  <w:num w:numId="69">
    <w:abstractNumId w:val="55"/>
  </w:num>
  <w:num w:numId="70">
    <w:abstractNumId w:val="14"/>
  </w:num>
  <w:num w:numId="71">
    <w:abstractNumId w:val="31"/>
  </w:num>
  <w:num w:numId="72">
    <w:abstractNumId w:val="33"/>
  </w:num>
  <w:num w:numId="73">
    <w:abstractNumId w:val="81"/>
  </w:num>
  <w:num w:numId="74">
    <w:abstractNumId w:val="66"/>
  </w:num>
  <w:num w:numId="75">
    <w:abstractNumId w:val="49"/>
  </w:num>
  <w:num w:numId="76">
    <w:abstractNumId w:val="38"/>
  </w:num>
  <w:num w:numId="77">
    <w:abstractNumId w:val="61"/>
  </w:num>
  <w:num w:numId="78">
    <w:abstractNumId w:val="72"/>
  </w:num>
  <w:num w:numId="79">
    <w:abstractNumId w:val="62"/>
  </w:num>
  <w:num w:numId="80">
    <w:abstractNumId w:val="17"/>
  </w:num>
  <w:num w:numId="81">
    <w:abstractNumId w:val="17"/>
  </w:num>
  <w:num w:numId="82">
    <w:abstractNumId w:val="34"/>
  </w:num>
  <w:num w:numId="83">
    <w:abstractNumId w:val="26"/>
  </w:num>
  <w:num w:numId="84">
    <w:abstractNumId w:val="80"/>
  </w:num>
  <w:num w:numId="85">
    <w:abstractNumId w:val="68"/>
  </w:num>
  <w:num w:numId="86">
    <w:abstractNumId w:val="78"/>
  </w:num>
  <w:num w:numId="87">
    <w:abstractNumId w:val="7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revisionView w:markup="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162BA"/>
    <w:rsid w:val="00034A51"/>
    <w:rsid w:val="00047CEF"/>
    <w:rsid w:val="0008344A"/>
    <w:rsid w:val="000904EB"/>
    <w:rsid w:val="000F0008"/>
    <w:rsid w:val="000F533D"/>
    <w:rsid w:val="00104571"/>
    <w:rsid w:val="00106180"/>
    <w:rsid w:val="0012373C"/>
    <w:rsid w:val="001444D5"/>
    <w:rsid w:val="001950A4"/>
    <w:rsid w:val="0020073A"/>
    <w:rsid w:val="002131A7"/>
    <w:rsid w:val="002A54F8"/>
    <w:rsid w:val="002A7421"/>
    <w:rsid w:val="0033224A"/>
    <w:rsid w:val="0035280F"/>
    <w:rsid w:val="00367410"/>
    <w:rsid w:val="003675C0"/>
    <w:rsid w:val="003C3EC7"/>
    <w:rsid w:val="003D07BA"/>
    <w:rsid w:val="003F1FC1"/>
    <w:rsid w:val="0040166D"/>
    <w:rsid w:val="0041141C"/>
    <w:rsid w:val="00433428"/>
    <w:rsid w:val="00437D8A"/>
    <w:rsid w:val="00440435"/>
    <w:rsid w:val="0044308E"/>
    <w:rsid w:val="00443701"/>
    <w:rsid w:val="00467C6B"/>
    <w:rsid w:val="00471157"/>
    <w:rsid w:val="004A5197"/>
    <w:rsid w:val="004C08B1"/>
    <w:rsid w:val="004E32D8"/>
    <w:rsid w:val="00515A05"/>
    <w:rsid w:val="00517B49"/>
    <w:rsid w:val="0053794C"/>
    <w:rsid w:val="00554A0D"/>
    <w:rsid w:val="00567638"/>
    <w:rsid w:val="005B4426"/>
    <w:rsid w:val="005D5DB1"/>
    <w:rsid w:val="005E05B2"/>
    <w:rsid w:val="005E62C7"/>
    <w:rsid w:val="005F692D"/>
    <w:rsid w:val="00603CA9"/>
    <w:rsid w:val="00650959"/>
    <w:rsid w:val="006660F1"/>
    <w:rsid w:val="006B5041"/>
    <w:rsid w:val="00706487"/>
    <w:rsid w:val="00721EEA"/>
    <w:rsid w:val="0072406A"/>
    <w:rsid w:val="00764927"/>
    <w:rsid w:val="007B05F9"/>
    <w:rsid w:val="007C0287"/>
    <w:rsid w:val="007C654B"/>
    <w:rsid w:val="007D4F9C"/>
    <w:rsid w:val="007D688E"/>
    <w:rsid w:val="007E7356"/>
    <w:rsid w:val="008037B3"/>
    <w:rsid w:val="00824040"/>
    <w:rsid w:val="00860C0E"/>
    <w:rsid w:val="008941F3"/>
    <w:rsid w:val="008B4017"/>
    <w:rsid w:val="008E7D91"/>
    <w:rsid w:val="00961503"/>
    <w:rsid w:val="00980519"/>
    <w:rsid w:val="009A42BB"/>
    <w:rsid w:val="009C4A7B"/>
    <w:rsid w:val="009E4838"/>
    <w:rsid w:val="009F0958"/>
    <w:rsid w:val="00A004C8"/>
    <w:rsid w:val="00A45043"/>
    <w:rsid w:val="00A451A5"/>
    <w:rsid w:val="00A61C63"/>
    <w:rsid w:val="00A83EBD"/>
    <w:rsid w:val="00AA6D74"/>
    <w:rsid w:val="00AC0A59"/>
    <w:rsid w:val="00AE1EF4"/>
    <w:rsid w:val="00AE6126"/>
    <w:rsid w:val="00AF61D9"/>
    <w:rsid w:val="00B0123A"/>
    <w:rsid w:val="00B0744E"/>
    <w:rsid w:val="00B830C5"/>
    <w:rsid w:val="00B972C1"/>
    <w:rsid w:val="00BA6DC9"/>
    <w:rsid w:val="00BB00BC"/>
    <w:rsid w:val="00BE53D7"/>
    <w:rsid w:val="00BF1393"/>
    <w:rsid w:val="00C0456E"/>
    <w:rsid w:val="00C3218E"/>
    <w:rsid w:val="00C76ECE"/>
    <w:rsid w:val="00C83101"/>
    <w:rsid w:val="00CA7C9B"/>
    <w:rsid w:val="00CB6526"/>
    <w:rsid w:val="00CC33A0"/>
    <w:rsid w:val="00CF1F04"/>
    <w:rsid w:val="00D037A7"/>
    <w:rsid w:val="00D14E78"/>
    <w:rsid w:val="00D224FF"/>
    <w:rsid w:val="00D40A30"/>
    <w:rsid w:val="00D67A52"/>
    <w:rsid w:val="00D878EB"/>
    <w:rsid w:val="00D91982"/>
    <w:rsid w:val="00DB6F32"/>
    <w:rsid w:val="00DC4C3D"/>
    <w:rsid w:val="00DC5DF7"/>
    <w:rsid w:val="00E24293"/>
    <w:rsid w:val="00E34D55"/>
    <w:rsid w:val="00E35941"/>
    <w:rsid w:val="00E43AAA"/>
    <w:rsid w:val="00E512FC"/>
    <w:rsid w:val="00E971A1"/>
    <w:rsid w:val="00EA1F90"/>
    <w:rsid w:val="00ED3BF7"/>
    <w:rsid w:val="00F0401F"/>
    <w:rsid w:val="00F05E26"/>
    <w:rsid w:val="00F552D8"/>
    <w:rsid w:val="00F66E7C"/>
    <w:rsid w:val="00F70A88"/>
    <w:rsid w:val="00FA3DFD"/>
    <w:rsid w:val="00FC1DD4"/>
    <w:rsid w:val="00FC5886"/>
    <w:rsid w:val="00FD0467"/>
    <w:rsid w:val="00FE2E3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7A52"/>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 w:type="table" w:styleId="Tabelacomgrade">
    <w:name w:val="Table Grid"/>
    <w:basedOn w:val="Tabelanormal"/>
    <w:uiPriority w:val="39"/>
    <w:rsid w:val="00BE53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621234">
      <w:bodyDiv w:val="1"/>
      <w:marLeft w:val="0"/>
      <w:marRight w:val="0"/>
      <w:marTop w:val="0"/>
      <w:marBottom w:val="0"/>
      <w:divBdr>
        <w:top w:val="none" w:sz="0" w:space="0" w:color="auto"/>
        <w:left w:val="none" w:sz="0" w:space="0" w:color="auto"/>
        <w:bottom w:val="none" w:sz="0" w:space="0" w:color="auto"/>
        <w:right w:val="none" w:sz="0" w:space="0" w:color="auto"/>
      </w:divBdr>
    </w:div>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30.png"/><Relationship Id="rId37" Type="http://schemas.openxmlformats.org/officeDocument/2006/relationships/hyperlink" Target="https://developer.apple.com/reference/uikit/uiview/1622559-autoresizingmask" TargetMode="External"/><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48</Pages>
  <Words>12299</Words>
  <Characters>66419</Characters>
  <Application>Microsoft Macintosh Word</Application>
  <DocSecurity>0</DocSecurity>
  <Lines>553</Lines>
  <Paragraphs>157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78561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5</cp:revision>
  <dcterms:created xsi:type="dcterms:W3CDTF">2016-11-09T02:57:00Z</dcterms:created>
  <dcterms:modified xsi:type="dcterms:W3CDTF">2016-11-21T03:09:00Z</dcterms:modified>
</cp:coreProperties>
</file>